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page" w:horzAnchor="page" w:tblpX="1160" w:tblpY="836"/>
        <w:tblW w:w="0" w:type="auto"/>
        <w:tblLook w:val="01E0"/>
      </w:tblPr>
      <w:tblGrid>
        <w:gridCol w:w="4608"/>
        <w:gridCol w:w="4608"/>
      </w:tblGrid>
      <w:tr w:rsidR="0080384A" w:rsidRPr="00C80404" w:rsidTr="003F172E">
        <w:tc>
          <w:tcPr>
            <w:tcW w:w="4608" w:type="dxa"/>
            <w:vAlign w:val="center"/>
          </w:tcPr>
          <w:p w:rsidR="0080384A" w:rsidRPr="00C80404" w:rsidRDefault="0080384A" w:rsidP="003F172E">
            <w:pPr>
              <w:rPr>
                <w:rFonts w:eastAsia="PMingLiU"/>
                <w:szCs w:val="24"/>
                <w:lang w:val="en-GB"/>
              </w:rPr>
            </w:pPr>
          </w:p>
        </w:tc>
        <w:tc>
          <w:tcPr>
            <w:tcW w:w="4608" w:type="dxa"/>
            <w:vAlign w:val="center"/>
          </w:tcPr>
          <w:p w:rsidR="0080384A" w:rsidRPr="00C80404" w:rsidRDefault="0080384A" w:rsidP="00DF678F">
            <w:pPr>
              <w:ind w:right="400"/>
              <w:jc w:val="right"/>
              <w:rPr>
                <w:rFonts w:eastAsia="PMingLiU"/>
                <w:szCs w:val="24"/>
                <w:lang w:val="en-GB"/>
              </w:rPr>
            </w:pPr>
          </w:p>
        </w:tc>
      </w:tr>
    </w:tbl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jc w:val="center"/>
        <w:rPr>
          <w:rFonts w:eastAsia="PMingLiU"/>
          <w:szCs w:val="24"/>
        </w:rPr>
      </w:pPr>
      <w:r w:rsidRPr="00C80404">
        <w:rPr>
          <w:rFonts w:eastAsia="PMingLiU"/>
          <w:szCs w:val="24"/>
          <w:lang w:val="en-US" w:eastAsia="zh-CN"/>
        </w:rPr>
        <w:drawing>
          <wp:inline distT="0" distB="0" distL="0" distR="0">
            <wp:extent cx="2275576" cy="1690778"/>
            <wp:effectExtent l="19050" t="0" r="0" b="0"/>
            <wp:docPr id="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488" cy="1699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045A3" w:rsidRPr="00BB6169" w:rsidRDefault="005045A3" w:rsidP="005045A3">
      <w:pPr>
        <w:rPr>
          <w:szCs w:val="24"/>
          <w:lang w:eastAsia="zh-CN"/>
        </w:rPr>
      </w:pPr>
    </w:p>
    <w:p w:rsidR="005045A3" w:rsidRPr="00C80404" w:rsidRDefault="005045A3" w:rsidP="005045A3">
      <w:pPr>
        <w:rPr>
          <w:rFonts w:eastAsia="PMingLiU"/>
          <w:szCs w:val="24"/>
        </w:rPr>
      </w:pPr>
    </w:p>
    <w:p w:rsidR="005045A3" w:rsidRPr="00C80404" w:rsidRDefault="005045A3" w:rsidP="005045A3">
      <w:pPr>
        <w:rPr>
          <w:rFonts w:eastAsia="PMingLiU"/>
          <w:szCs w:val="24"/>
        </w:rPr>
      </w:pPr>
    </w:p>
    <w:p w:rsidR="005045A3" w:rsidRPr="00C80404" w:rsidRDefault="005045A3" w:rsidP="005045A3">
      <w:pPr>
        <w:rPr>
          <w:rFonts w:eastAsia="PMingLiU"/>
          <w:szCs w:val="24"/>
        </w:rPr>
      </w:pPr>
    </w:p>
    <w:p w:rsidR="005045A3" w:rsidRPr="00C80404" w:rsidRDefault="00122534" w:rsidP="005045A3">
      <w:pPr>
        <w:jc w:val="center"/>
        <w:rPr>
          <w:rFonts w:eastAsia="PMingLiU"/>
          <w:b/>
          <w:sz w:val="36"/>
          <w:szCs w:val="36"/>
          <w:u w:val="single"/>
          <w:lang w:eastAsia="zh-CN"/>
        </w:rPr>
      </w:pPr>
      <w:r>
        <w:rPr>
          <w:rFonts w:eastAsia="PMingLiU"/>
          <w:b/>
          <w:sz w:val="36"/>
          <w:szCs w:val="36"/>
        </w:rPr>
        <w:t>STANDARD OPERATION</w:t>
      </w:r>
      <w:r w:rsidR="005045A3" w:rsidRPr="00C80404">
        <w:rPr>
          <w:rFonts w:eastAsia="PMingLiU"/>
          <w:b/>
          <w:sz w:val="36"/>
          <w:szCs w:val="36"/>
        </w:rPr>
        <w:t xml:space="preserve"> PROCE</w:t>
      </w:r>
      <w:r w:rsidR="00C46BA1">
        <w:rPr>
          <w:rFonts w:eastAsia="PMingLiU"/>
          <w:b/>
          <w:sz w:val="36"/>
          <w:szCs w:val="36"/>
        </w:rPr>
        <w:t>DURE</w:t>
      </w:r>
    </w:p>
    <w:p w:rsidR="005045A3" w:rsidRPr="00C80404" w:rsidRDefault="005045A3" w:rsidP="00CC1DA6">
      <w:pPr>
        <w:jc w:val="center"/>
        <w:rPr>
          <w:rFonts w:eastAsia="PMingLiU"/>
          <w:b/>
          <w:sz w:val="36"/>
          <w:szCs w:val="36"/>
          <w:u w:val="single"/>
          <w:lang w:eastAsia="zh-CN"/>
        </w:rPr>
      </w:pPr>
    </w:p>
    <w:p w:rsidR="005045A3" w:rsidRPr="006912C2" w:rsidRDefault="00B55D96" w:rsidP="00CC1DA6">
      <w:pPr>
        <w:jc w:val="center"/>
        <w:rPr>
          <w:rFonts w:eastAsia="PMingLiU"/>
          <w:b/>
          <w:color w:val="0000FF"/>
          <w:sz w:val="36"/>
          <w:szCs w:val="36"/>
          <w:u w:val="single"/>
          <w:lang w:eastAsia="zh-CN"/>
        </w:rPr>
      </w:pPr>
      <w:r w:rsidRPr="00B55D96">
        <w:rPr>
          <w:rFonts w:eastAsia="PMingLiU"/>
          <w:b/>
          <w:color w:val="0000FF"/>
          <w:sz w:val="36"/>
          <w:szCs w:val="36"/>
          <w:u w:val="single"/>
          <w:lang w:eastAsia="zh-CN"/>
        </w:rPr>
        <w:t>DF_AP_7-Eleven Daily Invoice Interface</w:t>
      </w:r>
    </w:p>
    <w:p w:rsidR="00C46BA1" w:rsidRPr="006912C2" w:rsidDel="002A7009" w:rsidRDefault="002A7009" w:rsidP="00CC1DA6">
      <w:pPr>
        <w:jc w:val="center"/>
        <w:rPr>
          <w:del w:id="0" w:author="hchan" w:date="2019-05-17T14:07:00Z"/>
          <w:rFonts w:eastAsia="PMingLiU"/>
          <w:color w:val="0000FF"/>
          <w:szCs w:val="24"/>
          <w:u w:val="single"/>
          <w:lang w:eastAsia="en-US"/>
        </w:rPr>
      </w:pPr>
      <w:ins w:id="1" w:author="hchan" w:date="2019-05-17T14:07:00Z">
        <w:r w:rsidRPr="002A7009">
          <w:rPr>
            <w:rFonts w:eastAsia="PMingLiU"/>
            <w:b/>
            <w:color w:val="0000FF"/>
            <w:sz w:val="36"/>
            <w:szCs w:val="36"/>
            <w:u w:val="single"/>
            <w:lang w:eastAsia="zh-CN"/>
          </w:rPr>
          <w:t>P2P_1.0.2.18</w:t>
        </w:r>
      </w:ins>
      <w:del w:id="2" w:author="hchan" w:date="2019-05-17T14:07:00Z">
        <w:r w:rsidR="00B55D96" w:rsidRPr="00B55D96" w:rsidDel="002A7009">
          <w:rPr>
            <w:rFonts w:eastAsia="PMingLiU"/>
            <w:b/>
            <w:color w:val="0000FF"/>
            <w:sz w:val="36"/>
            <w:szCs w:val="36"/>
            <w:u w:val="single"/>
            <w:lang w:eastAsia="zh-CN"/>
          </w:rPr>
          <w:delText>1.2.18</w:delText>
        </w:r>
      </w:del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E8518A" w:rsidRPr="00003BE8" w:rsidRDefault="000256FE" w:rsidP="000256FE">
      <w:pPr>
        <w:jc w:val="center"/>
        <w:rPr>
          <w:rFonts w:eastAsia="PMingLiU"/>
          <w:sz w:val="36"/>
          <w:szCs w:val="36"/>
          <w:lang w:val="en-GB" w:eastAsia="zh-CN"/>
        </w:rPr>
      </w:pPr>
      <w:r w:rsidRPr="00003BE8">
        <w:rPr>
          <w:rFonts w:eastAsia="PMingLiU" w:hAnsi="PMingLiU"/>
          <w:sz w:val="36"/>
          <w:szCs w:val="36"/>
          <w:lang w:val="en-GB" w:eastAsia="zh-CN"/>
        </w:rPr>
        <w:t>內容簡介</w:t>
      </w:r>
    </w:p>
    <w:p w:rsidR="00E8518A" w:rsidRPr="00003BE8" w:rsidRDefault="00E8518A" w:rsidP="005045A3">
      <w:pPr>
        <w:rPr>
          <w:rFonts w:eastAsia="PMingLiU"/>
          <w:szCs w:val="24"/>
          <w:lang w:val="en-GB" w:eastAsia="en-US"/>
        </w:rPr>
      </w:pPr>
    </w:p>
    <w:p w:rsidR="00122534" w:rsidRPr="00122534" w:rsidRDefault="00A137F0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r w:rsidRPr="00122534">
        <w:rPr>
          <w:rFonts w:ascii="Times New Roman" w:eastAsia="PMingLiU" w:hAnsi="Times New Roman"/>
          <w:color w:val="auto"/>
          <w:szCs w:val="24"/>
          <w:lang w:val="en-GB" w:eastAsia="en-US"/>
        </w:rPr>
        <w:fldChar w:fldCharType="begin"/>
      </w:r>
      <w:r w:rsidR="00D203C4" w:rsidRPr="00122534">
        <w:rPr>
          <w:rFonts w:ascii="Times New Roman" w:eastAsia="PMingLiU" w:hAnsi="Times New Roman"/>
          <w:color w:val="auto"/>
          <w:szCs w:val="24"/>
          <w:lang w:val="en-GB" w:eastAsia="en-US"/>
        </w:rPr>
        <w:instrText xml:space="preserve"> TOC \o "1-3" \h \z \u </w:instrText>
      </w:r>
      <w:r w:rsidRPr="00122534">
        <w:rPr>
          <w:rFonts w:ascii="Times New Roman" w:eastAsia="PMingLiU" w:hAnsi="Times New Roman"/>
          <w:color w:val="auto"/>
          <w:szCs w:val="24"/>
          <w:lang w:val="en-GB" w:eastAsia="en-US"/>
        </w:rPr>
        <w:fldChar w:fldCharType="separate"/>
      </w:r>
      <w:hyperlink w:anchor="_Toc515366416" w:history="1"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1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簡介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_Toc515366416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4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hyperlink w:anchor="_Toc515366417" w:history="1"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2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操作時間要求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_Toc515366417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5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hyperlink w:anchor="_Toc515366418" w:history="1"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3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職能與職責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_Toc515366418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6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hyperlink w:anchor="_Toc515366419" w:history="1"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4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流程描述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_Toc515366419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7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2"/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hyperlink w:anchor="_Toc515366420" w:history="1">
        <w:r w:rsidR="00122534" w:rsidRPr="00122534">
          <w:rPr>
            <w:rStyle w:val="Hyperlink"/>
            <w:rFonts w:ascii="Times New Roman" w:hAnsi="Times New Roman"/>
            <w:color w:val="auto"/>
            <w:lang w:val="en-GB" w:eastAsia="zh-CN"/>
          </w:rPr>
          <w:t>4.1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/>
            <w:color w:val="auto"/>
            <w:lang w:val="en-GB" w:eastAsia="zh-CN"/>
          </w:rPr>
          <w:t>收到</w:t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上傳數據</w:t>
        </w:r>
        <w:r w:rsidR="00122534" w:rsidRPr="00122534">
          <w:rPr>
            <w:rStyle w:val="Hyperlink"/>
            <w:rFonts w:ascii="Times New Roman"/>
            <w:color w:val="auto"/>
            <w:lang w:val="en-GB" w:eastAsia="zh-CN"/>
          </w:rPr>
          <w:t>郵件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_Toc515366420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7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2"/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hyperlink w:anchor="_Toc515366421" w:history="1">
        <w:r w:rsidR="00122534" w:rsidRPr="00122534">
          <w:rPr>
            <w:rStyle w:val="Hyperlink"/>
            <w:rFonts w:ascii="Times New Roman" w:hAnsi="Times New Roman"/>
            <w:color w:val="auto"/>
            <w:lang w:val="en-GB" w:eastAsia="zh-CN"/>
          </w:rPr>
          <w:t>4.2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/>
            <w:color w:val="auto"/>
            <w:lang w:val="en-GB" w:eastAsia="zh-CN"/>
          </w:rPr>
          <w:t>檢查</w:t>
        </w:r>
        <w:r w:rsidR="00122534" w:rsidRPr="00122534">
          <w:rPr>
            <w:rStyle w:val="Hyperlink"/>
            <w:rFonts w:ascii="Times New Roman" w:hAnsi="Times New Roman"/>
            <w:color w:val="auto"/>
            <w:lang w:val="en-GB" w:eastAsia="zh-CN"/>
          </w:rPr>
          <w:t>SAP</w:t>
        </w:r>
        <w:r w:rsidR="00122534" w:rsidRPr="00122534">
          <w:rPr>
            <w:rStyle w:val="Hyperlink"/>
            <w:rFonts w:ascii="Times New Roman"/>
            <w:color w:val="auto"/>
            <w:lang w:val="en-GB" w:eastAsia="zh-CN"/>
          </w:rPr>
          <w:t>上傳數據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_Toc515366421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7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2"/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hyperlink w:anchor="_Toc515366422" w:history="1">
        <w:r w:rsidR="00122534" w:rsidRPr="00122534">
          <w:rPr>
            <w:rStyle w:val="Hyperlink"/>
            <w:rFonts w:ascii="Times New Roman" w:hAnsi="Times New Roman"/>
            <w:color w:val="auto"/>
            <w:lang w:val="en-GB" w:eastAsia="zh-CN"/>
          </w:rPr>
          <w:t>4.3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檢查</w:t>
        </w:r>
        <w:r w:rsidR="00122534" w:rsidRPr="00122534">
          <w:rPr>
            <w:rStyle w:val="Hyperlink"/>
            <w:rFonts w:ascii="Times New Roman" w:hAnsi="Times New Roman"/>
            <w:color w:val="auto"/>
            <w:lang w:val="en-GB" w:eastAsia="zh-CN"/>
          </w:rPr>
          <w:t>FTP</w:t>
        </w:r>
        <w:r w:rsidR="00122534" w:rsidRPr="00122534">
          <w:rPr>
            <w:rStyle w:val="Hyperlink"/>
            <w:rFonts w:ascii="Times New Roman"/>
            <w:color w:val="auto"/>
            <w:lang w:val="en-GB" w:eastAsia="zh-CN"/>
          </w:rPr>
          <w:t>上傳數據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_Toc515366422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13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2"/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hyperlink w:anchor="_Toc515366423" w:history="1">
        <w:r w:rsidR="00122534" w:rsidRPr="00122534">
          <w:rPr>
            <w:rStyle w:val="Hyperlink"/>
            <w:rFonts w:ascii="Times New Roman" w:hAnsi="Times New Roman"/>
            <w:color w:val="auto"/>
            <w:lang w:val="en-US" w:eastAsia="zh-CN"/>
          </w:rPr>
          <w:t>4.4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/>
            <w:color w:val="auto"/>
            <w:lang w:val="en-GB" w:eastAsia="zh-CN"/>
          </w:rPr>
          <w:t>比對</w:t>
        </w:r>
        <w:r w:rsidR="00122534" w:rsidRPr="00122534">
          <w:rPr>
            <w:rStyle w:val="Hyperlink"/>
            <w:rFonts w:ascii="Times New Roman" w:hAnsi="Times New Roman"/>
            <w:color w:val="auto"/>
            <w:lang w:val="en-GB" w:eastAsia="zh-CN"/>
          </w:rPr>
          <w:t>SAP/Flyspeed/FTP</w:t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數據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_Toc515366423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16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3"/>
        <w:rPr>
          <w:rFonts w:ascii="Times New Roman" w:hAnsi="Times New Roman"/>
          <w:color w:val="auto"/>
          <w:kern w:val="0"/>
          <w:sz w:val="22"/>
          <w:szCs w:val="22"/>
          <w:lang w:val="en-US" w:eastAsia="zh-CN"/>
        </w:rPr>
      </w:pPr>
      <w:hyperlink w:anchor="_Toc515366424" w:history="1">
        <w:r w:rsidR="00122534" w:rsidRPr="00122534">
          <w:rPr>
            <w:rStyle w:val="Hyperlink"/>
            <w:rFonts w:ascii="Times New Roman" w:hAnsi="Times New Roman"/>
            <w:color w:val="auto"/>
            <w:lang w:val="en-US" w:eastAsia="zh-CN"/>
          </w:rPr>
          <w:t>4.4.1</w:t>
        </w:r>
        <w:r w:rsidR="00122534" w:rsidRPr="00122534">
          <w:rPr>
            <w:rFonts w:ascii="Times New Roman" w:hAnsi="Times New Roman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提取</w:t>
        </w:r>
        <w:r w:rsidR="00122534" w:rsidRPr="00122534">
          <w:rPr>
            <w:rStyle w:val="Hyperlink"/>
            <w:rFonts w:ascii="Times New Roman" w:hAnsi="Times New Roman"/>
            <w:color w:val="auto"/>
            <w:lang w:val="en-US" w:eastAsia="zh-CN"/>
          </w:rPr>
          <w:t>SAP</w:t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數據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_Toc515366424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16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3"/>
        <w:rPr>
          <w:rFonts w:ascii="Times New Roman" w:hAnsi="Times New Roman"/>
          <w:color w:val="auto"/>
          <w:kern w:val="0"/>
          <w:sz w:val="22"/>
          <w:szCs w:val="22"/>
          <w:lang w:val="en-US" w:eastAsia="zh-CN"/>
        </w:rPr>
      </w:pPr>
      <w:hyperlink w:anchor="_Toc515366425" w:history="1">
        <w:r w:rsidR="00122534" w:rsidRPr="00122534">
          <w:rPr>
            <w:rStyle w:val="Hyperlink"/>
            <w:rFonts w:ascii="Times New Roman" w:hAnsi="Times New Roman"/>
            <w:color w:val="auto"/>
            <w:lang w:val="en-US" w:eastAsia="zh-CN"/>
          </w:rPr>
          <w:t>4.4.2</w:t>
        </w:r>
        <w:r w:rsidR="00122534" w:rsidRPr="00122534">
          <w:rPr>
            <w:rFonts w:ascii="Times New Roman" w:hAnsi="Times New Roman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提取</w:t>
        </w:r>
        <w:r w:rsidR="00122534" w:rsidRPr="00122534">
          <w:rPr>
            <w:rStyle w:val="Hyperlink"/>
            <w:rFonts w:ascii="Times New Roman" w:hAnsi="Times New Roman"/>
            <w:color w:val="auto"/>
            <w:lang w:val="en-US" w:eastAsia="zh-CN"/>
          </w:rPr>
          <w:t>Flyspeed</w:t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數據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_Toc515366425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22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3"/>
        <w:rPr>
          <w:rFonts w:ascii="Times New Roman" w:hAnsi="Times New Roman"/>
          <w:color w:val="auto"/>
          <w:kern w:val="0"/>
          <w:sz w:val="22"/>
          <w:szCs w:val="22"/>
          <w:lang w:val="en-US" w:eastAsia="zh-CN"/>
        </w:rPr>
      </w:pPr>
      <w:hyperlink w:anchor="_Toc515366426" w:history="1">
        <w:r w:rsidR="00122534" w:rsidRPr="00122534">
          <w:rPr>
            <w:rStyle w:val="Hyperlink"/>
            <w:rFonts w:ascii="Times New Roman" w:hAnsi="Times New Roman"/>
            <w:color w:val="auto"/>
            <w:lang w:val="en-US" w:eastAsia="zh-CN"/>
          </w:rPr>
          <w:t>4.4.3</w:t>
        </w:r>
        <w:r w:rsidR="00122534" w:rsidRPr="00122534">
          <w:rPr>
            <w:rFonts w:ascii="Times New Roman" w:hAnsi="Times New Roman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提取</w:t>
        </w:r>
        <w:r w:rsidR="00122534" w:rsidRPr="00122534">
          <w:rPr>
            <w:rStyle w:val="Hyperlink"/>
            <w:rFonts w:ascii="Times New Roman" w:hAnsi="Times New Roman"/>
            <w:color w:val="auto"/>
            <w:lang w:val="en-US" w:eastAsia="zh-CN"/>
          </w:rPr>
          <w:t>FTP</w:t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數據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_Toc515366426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25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3"/>
        <w:rPr>
          <w:rFonts w:ascii="Times New Roman" w:hAnsi="Times New Roman"/>
          <w:color w:val="auto"/>
          <w:kern w:val="0"/>
          <w:sz w:val="22"/>
          <w:szCs w:val="22"/>
          <w:lang w:val="en-US" w:eastAsia="zh-CN"/>
        </w:rPr>
      </w:pPr>
      <w:hyperlink w:anchor="_Toc515366427" w:history="1">
        <w:r w:rsidR="00122534" w:rsidRPr="00122534">
          <w:rPr>
            <w:rStyle w:val="Hyperlink"/>
            <w:rFonts w:ascii="Times New Roman" w:hAnsi="Times New Roman"/>
            <w:color w:val="auto"/>
            <w:lang w:val="en-US" w:eastAsia="zh-CN"/>
          </w:rPr>
          <w:t>4.4.4</w:t>
        </w:r>
        <w:r w:rsidR="00122534" w:rsidRPr="00122534">
          <w:rPr>
            <w:rFonts w:ascii="Times New Roman" w:hAnsi="Times New Roman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比對數據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_Toc515366427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26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2"/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hyperlink w:anchor="_Toc515366428" w:history="1">
        <w:r w:rsidR="00122534" w:rsidRPr="00122534">
          <w:rPr>
            <w:rStyle w:val="Hyperlink"/>
            <w:rFonts w:ascii="Times New Roman" w:hAnsi="Times New Roman"/>
            <w:color w:val="auto"/>
            <w:lang w:val="en-US" w:eastAsia="zh-TW"/>
          </w:rPr>
          <w:t>4.5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/>
            <w:color w:val="auto"/>
            <w:lang w:val="en-GB" w:eastAsia="zh-TW"/>
          </w:rPr>
          <w:t>上傳錯誤的類型以及解決方法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_Toc515366428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36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3"/>
        <w:rPr>
          <w:rFonts w:ascii="Times New Roman" w:hAnsi="Times New Roman"/>
          <w:color w:val="auto"/>
          <w:kern w:val="0"/>
          <w:sz w:val="22"/>
          <w:szCs w:val="22"/>
          <w:lang w:val="en-US" w:eastAsia="zh-CN"/>
        </w:rPr>
      </w:pPr>
      <w:hyperlink w:anchor="_Toc515366429" w:history="1">
        <w:r w:rsidR="00122534" w:rsidRPr="00122534">
          <w:rPr>
            <w:rStyle w:val="Hyperlink"/>
            <w:rFonts w:ascii="Times New Roman" w:hAnsi="Times New Roman"/>
            <w:color w:val="auto"/>
            <w:lang w:val="en-US" w:eastAsia="zh-CN"/>
          </w:rPr>
          <w:t>4.5.1</w:t>
        </w:r>
        <w:r w:rsidR="00122534" w:rsidRPr="00122534">
          <w:rPr>
            <w:rFonts w:ascii="Times New Roman" w:hAnsi="Times New Roman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供應商號碼錯誤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_Toc515366429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36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3"/>
        <w:rPr>
          <w:rFonts w:ascii="Times New Roman" w:hAnsi="Times New Roman"/>
          <w:color w:val="auto"/>
          <w:kern w:val="0"/>
          <w:sz w:val="22"/>
          <w:szCs w:val="22"/>
          <w:lang w:val="en-US" w:eastAsia="zh-CN"/>
        </w:rPr>
      </w:pPr>
      <w:hyperlink w:anchor="_Toc515366430" w:history="1">
        <w:r w:rsidR="00122534" w:rsidRPr="00122534">
          <w:rPr>
            <w:rStyle w:val="Hyperlink"/>
            <w:rFonts w:ascii="Times New Roman" w:hAnsi="Times New Roman"/>
            <w:color w:val="auto"/>
            <w:lang w:val="en-US" w:eastAsia="zh-CN"/>
          </w:rPr>
          <w:t>4.5.2</w:t>
        </w:r>
        <w:r w:rsidR="00122534" w:rsidRPr="00122534">
          <w:rPr>
            <w:rFonts w:ascii="Times New Roman" w:hAnsi="Times New Roman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 w:hAnsi="Times New Roman"/>
            <w:color w:val="auto"/>
            <w:lang w:val="en-US" w:eastAsia="zh-CN"/>
          </w:rPr>
          <w:t>GL Account</w:t>
        </w:r>
        <w:r w:rsidR="00122534" w:rsidRPr="00122534">
          <w:rPr>
            <w:rStyle w:val="Hyperlink"/>
            <w:rFonts w:ascii="Times New Roman"/>
            <w:color w:val="auto"/>
            <w:lang w:val="en-US" w:eastAsia="zh-CN"/>
          </w:rPr>
          <w:t>錯誤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_Toc515366430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44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3"/>
        <w:rPr>
          <w:rFonts w:ascii="Times New Roman" w:hAnsi="Times New Roman"/>
          <w:color w:val="auto"/>
          <w:kern w:val="0"/>
          <w:sz w:val="22"/>
          <w:szCs w:val="22"/>
          <w:lang w:val="en-US" w:eastAsia="zh-CN"/>
        </w:rPr>
      </w:pPr>
      <w:hyperlink w:anchor="_Toc515366431" w:history="1">
        <w:r w:rsidR="00122534" w:rsidRPr="00122534">
          <w:rPr>
            <w:rStyle w:val="Hyperlink"/>
            <w:rFonts w:ascii="Times New Roman" w:hAnsi="Times New Roman"/>
            <w:color w:val="auto"/>
            <w:lang w:val="en-US" w:eastAsia="zh-TW"/>
          </w:rPr>
          <w:t>4.5.3</w:t>
        </w:r>
        <w:r w:rsidR="00122534" w:rsidRPr="00122534">
          <w:rPr>
            <w:rFonts w:ascii="Times New Roman" w:hAnsi="Times New Roman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/>
            <w:color w:val="auto"/>
            <w:lang w:val="en-US" w:eastAsia="zh-TW"/>
          </w:rPr>
          <w:t>數據沒有成功上傳</w:t>
        </w:r>
        <w:r w:rsidR="00122534" w:rsidRPr="00122534">
          <w:rPr>
            <w:rStyle w:val="Hyperlink"/>
            <w:rFonts w:ascii="Times New Roman" w:hAnsi="Times New Roman"/>
            <w:color w:val="auto"/>
            <w:lang w:val="en-US" w:eastAsia="zh-TW"/>
          </w:rPr>
          <w:t>SAP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_Toc515366431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53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hyperlink w:anchor="_Toc515366432" w:history="1"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5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控制點</w:t>
        </w:r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/</w:t>
        </w:r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主要檢查點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_Toc515366432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55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hyperlink w:anchor="_Toc515366433" w:history="1"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6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附加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_Toc515366433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56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122534" w:rsidRPr="00122534" w:rsidRDefault="00A137F0">
      <w:pPr>
        <w:pStyle w:val="TOC1"/>
        <w:tabs>
          <w:tab w:val="left" w:pos="660"/>
        </w:tabs>
        <w:rPr>
          <w:rFonts w:ascii="Times New Roman" w:hAnsi="Times New Roman"/>
          <w:b w:val="0"/>
          <w:color w:val="auto"/>
          <w:kern w:val="0"/>
          <w:sz w:val="22"/>
          <w:szCs w:val="22"/>
          <w:lang w:val="en-US" w:eastAsia="zh-CN"/>
        </w:rPr>
      </w:pPr>
      <w:hyperlink w:anchor="_Toc515366434" w:history="1"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7</w:t>
        </w:r>
        <w:r w:rsidR="00122534" w:rsidRPr="00122534">
          <w:rPr>
            <w:rFonts w:ascii="Times New Roman" w:hAnsi="Times New Roman"/>
            <w:b w:val="0"/>
            <w:color w:val="auto"/>
            <w:kern w:val="0"/>
            <w:sz w:val="22"/>
            <w:szCs w:val="22"/>
            <w:lang w:val="en-US" w:eastAsia="zh-CN"/>
          </w:rPr>
          <w:tab/>
        </w:r>
        <w:r w:rsidR="00122534" w:rsidRPr="00122534">
          <w:rPr>
            <w:rStyle w:val="Hyperlink"/>
            <w:rFonts w:ascii="Times New Roman" w:eastAsia="PMingLiU" w:hAnsi="Times New Roman"/>
            <w:color w:val="auto"/>
            <w:lang w:val="en-GB" w:eastAsia="zh-CN"/>
          </w:rPr>
          <w:t>文件存檔信息</w:t>
        </w:r>
        <w:r w:rsidR="00122534" w:rsidRPr="00122534">
          <w:rPr>
            <w:rFonts w:ascii="Times New Roman" w:hAnsi="Times New Roman"/>
            <w:webHidden/>
            <w:color w:val="auto"/>
          </w:rPr>
          <w:tab/>
        </w:r>
        <w:r w:rsidRPr="00122534">
          <w:rPr>
            <w:rFonts w:ascii="Times New Roman" w:hAnsi="Times New Roman"/>
            <w:webHidden/>
            <w:color w:val="auto"/>
          </w:rPr>
          <w:fldChar w:fldCharType="begin"/>
        </w:r>
        <w:r w:rsidR="00122534" w:rsidRPr="00122534">
          <w:rPr>
            <w:rFonts w:ascii="Times New Roman" w:hAnsi="Times New Roman"/>
            <w:webHidden/>
            <w:color w:val="auto"/>
          </w:rPr>
          <w:instrText xml:space="preserve"> PAGEREF _Toc515366434 \h </w:instrText>
        </w:r>
        <w:r w:rsidRPr="00122534">
          <w:rPr>
            <w:rFonts w:ascii="Times New Roman" w:hAnsi="Times New Roman"/>
            <w:webHidden/>
            <w:color w:val="auto"/>
          </w:rPr>
        </w:r>
        <w:r w:rsidRPr="00122534">
          <w:rPr>
            <w:rFonts w:ascii="Times New Roman" w:hAnsi="Times New Roman"/>
            <w:webHidden/>
            <w:color w:val="auto"/>
          </w:rPr>
          <w:fldChar w:fldCharType="separate"/>
        </w:r>
        <w:r w:rsidR="00122534" w:rsidRPr="00122534">
          <w:rPr>
            <w:rFonts w:ascii="Times New Roman" w:hAnsi="Times New Roman"/>
            <w:webHidden/>
            <w:color w:val="auto"/>
          </w:rPr>
          <w:t>57</w:t>
        </w:r>
        <w:r w:rsidRPr="00122534">
          <w:rPr>
            <w:rFonts w:ascii="Times New Roman" w:hAnsi="Times New Roman"/>
            <w:webHidden/>
            <w:color w:val="auto"/>
          </w:rPr>
          <w:fldChar w:fldCharType="end"/>
        </w:r>
      </w:hyperlink>
    </w:p>
    <w:p w:rsidR="005045A3" w:rsidRPr="00C80404" w:rsidRDefault="00A137F0" w:rsidP="000256FE">
      <w:pPr>
        <w:pStyle w:val="TOC1"/>
        <w:tabs>
          <w:tab w:val="left" w:pos="660"/>
        </w:tabs>
        <w:rPr>
          <w:rFonts w:ascii="Times New Roman" w:eastAsia="PMingLiU" w:hAnsi="Times New Roman"/>
          <w:color w:val="000000" w:themeColor="text1"/>
          <w:szCs w:val="24"/>
          <w:lang w:val="en-GB" w:eastAsia="en-US"/>
        </w:rPr>
      </w:pPr>
      <w:r w:rsidRPr="00122534">
        <w:rPr>
          <w:rFonts w:ascii="Times New Roman" w:eastAsia="PMingLiU" w:hAnsi="Times New Roman"/>
          <w:color w:val="auto"/>
          <w:szCs w:val="24"/>
          <w:lang w:val="en-GB" w:eastAsia="en-US"/>
        </w:rPr>
        <w:fldChar w:fldCharType="end"/>
      </w: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0256FE" w:rsidRPr="00C80404" w:rsidRDefault="000256FE" w:rsidP="000256FE">
      <w:pPr>
        <w:pStyle w:val="Heading1"/>
        <w:rPr>
          <w:rFonts w:ascii="Times New Roman" w:eastAsia="PMingLiU" w:hAnsi="PMingLiU"/>
          <w:color w:val="000000" w:themeColor="text1"/>
          <w:szCs w:val="36"/>
          <w:lang w:val="en-GB" w:eastAsia="zh-CN"/>
        </w:rPr>
      </w:pPr>
      <w:bookmarkStart w:id="3" w:name="_Toc515366416"/>
      <w:r w:rsidRPr="00C80404">
        <w:rPr>
          <w:rFonts w:ascii="Times New Roman" w:eastAsia="PMingLiU" w:hAnsi="PMingLiU"/>
          <w:color w:val="000000" w:themeColor="text1"/>
          <w:szCs w:val="36"/>
          <w:lang w:val="en-GB" w:eastAsia="zh-CN"/>
        </w:rPr>
        <w:lastRenderedPageBreak/>
        <w:t>簡介</w:t>
      </w:r>
      <w:bookmarkEnd w:id="3"/>
    </w:p>
    <w:p w:rsidR="00C12E06" w:rsidRPr="00C7656E" w:rsidRDefault="00C7656E" w:rsidP="005C1D35">
      <w:pPr>
        <w:rPr>
          <w:szCs w:val="24"/>
          <w:lang w:val="en-US" w:eastAsia="zh-TW"/>
        </w:rPr>
      </w:pPr>
      <w:r>
        <w:rPr>
          <w:rFonts w:hint="eastAsia"/>
          <w:szCs w:val="24"/>
          <w:lang w:eastAsia="zh-TW"/>
        </w:rPr>
        <w:t>此流程是介紹每天將</w:t>
      </w:r>
      <w:r>
        <w:rPr>
          <w:rFonts w:hint="eastAsia"/>
          <w:szCs w:val="24"/>
          <w:lang w:eastAsia="zh-TW"/>
        </w:rPr>
        <w:t>SAP</w:t>
      </w:r>
      <w:r>
        <w:rPr>
          <w:rFonts w:hint="eastAsia"/>
          <w:szCs w:val="24"/>
          <w:lang w:eastAsia="zh-TW"/>
        </w:rPr>
        <w:t>，</w:t>
      </w:r>
      <w:r>
        <w:rPr>
          <w:rFonts w:hint="eastAsia"/>
          <w:szCs w:val="24"/>
          <w:lang w:eastAsia="zh-TW"/>
        </w:rPr>
        <w:t>FTP</w:t>
      </w:r>
      <w:r>
        <w:rPr>
          <w:rFonts w:hint="eastAsia"/>
          <w:szCs w:val="24"/>
          <w:lang w:eastAsia="zh-TW"/>
        </w:rPr>
        <w:t>和</w:t>
      </w:r>
      <w:r>
        <w:rPr>
          <w:rFonts w:hint="eastAsia"/>
          <w:szCs w:val="24"/>
          <w:lang w:eastAsia="zh-TW"/>
        </w:rPr>
        <w:t>F</w:t>
      </w:r>
      <w:r>
        <w:rPr>
          <w:szCs w:val="24"/>
          <w:lang w:val="en-US" w:eastAsia="zh-TW"/>
        </w:rPr>
        <w:t>lyspeed</w:t>
      </w:r>
      <w:r>
        <w:rPr>
          <w:rFonts w:hint="eastAsia"/>
          <w:szCs w:val="24"/>
          <w:lang w:val="en-US" w:eastAsia="zh-TW"/>
        </w:rPr>
        <w:t>前一天的應付數據進行比對。</w:t>
      </w:r>
    </w:p>
    <w:p w:rsidR="000256FE" w:rsidRPr="00C80404" w:rsidRDefault="000256FE" w:rsidP="000256FE">
      <w:pPr>
        <w:pStyle w:val="Heading1"/>
        <w:rPr>
          <w:rFonts w:ascii="Times New Roman" w:eastAsia="PMingLiU" w:hAnsi="PMingLiU"/>
          <w:color w:val="000000" w:themeColor="text1"/>
          <w:szCs w:val="36"/>
          <w:lang w:val="en-GB" w:eastAsia="zh-CN"/>
        </w:rPr>
      </w:pPr>
      <w:bookmarkStart w:id="4" w:name="_Toc515366417"/>
      <w:r w:rsidRPr="00C80404">
        <w:rPr>
          <w:rFonts w:ascii="Times New Roman" w:eastAsia="PMingLiU" w:hAnsi="PMingLiU"/>
          <w:color w:val="000000" w:themeColor="text1"/>
          <w:szCs w:val="36"/>
          <w:lang w:val="en-GB" w:eastAsia="zh-CN"/>
        </w:rPr>
        <w:lastRenderedPageBreak/>
        <w:t>操作時間要求</w:t>
      </w:r>
      <w:bookmarkEnd w:id="4"/>
    </w:p>
    <w:p w:rsidR="00832635" w:rsidRPr="00832635" w:rsidRDefault="00832635" w:rsidP="00832635">
      <w:pPr>
        <w:pStyle w:val="ListParagraph"/>
        <w:numPr>
          <w:ilvl w:val="0"/>
          <w:numId w:val="26"/>
        </w:numPr>
        <w:rPr>
          <w:rFonts w:eastAsia="PMingLiU"/>
          <w:szCs w:val="24"/>
          <w:lang w:val="en-GB" w:eastAsia="zh-TW"/>
        </w:rPr>
      </w:pPr>
      <w:r>
        <w:rPr>
          <w:rFonts w:hint="eastAsia"/>
          <w:szCs w:val="24"/>
          <w:lang w:val="en-GB" w:eastAsia="zh-TW"/>
        </w:rPr>
        <w:t>每天上午</w:t>
      </w:r>
      <w:r>
        <w:rPr>
          <w:szCs w:val="24"/>
          <w:lang w:val="en-GB" w:eastAsia="zh-TW"/>
        </w:rPr>
        <w:t>9:45</w:t>
      </w:r>
      <w:r>
        <w:rPr>
          <w:rFonts w:hint="eastAsia"/>
          <w:szCs w:val="24"/>
          <w:lang w:val="en-US" w:eastAsia="zh-TW"/>
        </w:rPr>
        <w:t>前發</w:t>
      </w:r>
      <w:r>
        <w:rPr>
          <w:szCs w:val="24"/>
          <w:lang w:val="en-US" w:eastAsia="zh-TW"/>
        </w:rPr>
        <w:t>SAP</w:t>
      </w:r>
      <w:r>
        <w:rPr>
          <w:rFonts w:hint="eastAsia"/>
          <w:szCs w:val="24"/>
          <w:lang w:val="en-US" w:eastAsia="zh-CN"/>
        </w:rPr>
        <w:t>是否有錯誤的</w:t>
      </w:r>
      <w:r>
        <w:rPr>
          <w:rFonts w:hint="eastAsia"/>
          <w:szCs w:val="24"/>
          <w:lang w:val="en-US" w:eastAsia="zh-TW"/>
        </w:rPr>
        <w:t>郵件給</w:t>
      </w:r>
      <w:r>
        <w:rPr>
          <w:szCs w:val="24"/>
          <w:lang w:val="en-US" w:eastAsia="zh-TW"/>
        </w:rPr>
        <w:t>HKAS</w:t>
      </w:r>
      <w:r>
        <w:rPr>
          <w:rFonts w:hint="eastAsia"/>
          <w:szCs w:val="24"/>
          <w:lang w:val="en-US" w:eastAsia="zh-TW"/>
        </w:rPr>
        <w:t>。</w:t>
      </w:r>
    </w:p>
    <w:p w:rsidR="005E01A2" w:rsidRPr="00306DB5" w:rsidRDefault="005E01A2" w:rsidP="005E01A2">
      <w:pPr>
        <w:pStyle w:val="ListParagraph"/>
        <w:numPr>
          <w:ilvl w:val="0"/>
          <w:numId w:val="26"/>
        </w:numPr>
        <w:rPr>
          <w:rFonts w:eastAsia="PMingLiU"/>
          <w:szCs w:val="24"/>
          <w:lang w:val="en-GB" w:eastAsia="zh-TW"/>
        </w:rPr>
      </w:pPr>
      <w:r>
        <w:rPr>
          <w:rFonts w:hint="eastAsia"/>
          <w:szCs w:val="24"/>
          <w:lang w:val="en-GB" w:eastAsia="zh-TW"/>
        </w:rPr>
        <w:t>每天</w:t>
      </w:r>
      <w:r w:rsidR="00306DB5">
        <w:rPr>
          <w:rFonts w:hint="eastAsia"/>
          <w:szCs w:val="24"/>
          <w:lang w:val="en-GB" w:eastAsia="zh-TW"/>
        </w:rPr>
        <w:t>早上</w:t>
      </w:r>
      <w:r w:rsidR="00306DB5">
        <w:rPr>
          <w:szCs w:val="24"/>
          <w:lang w:val="en-US" w:eastAsia="zh-TW"/>
        </w:rPr>
        <w:t>11:00</w:t>
      </w:r>
      <w:r>
        <w:rPr>
          <w:rFonts w:hint="eastAsia"/>
          <w:szCs w:val="24"/>
          <w:lang w:val="en-US" w:eastAsia="zh-TW"/>
        </w:rPr>
        <w:t>前將</w:t>
      </w:r>
      <w:r>
        <w:rPr>
          <w:rFonts w:hint="eastAsia"/>
          <w:szCs w:val="24"/>
          <w:lang w:eastAsia="zh-TW"/>
        </w:rPr>
        <w:t>SAP</w:t>
      </w:r>
      <w:r w:rsidR="009D1621">
        <w:rPr>
          <w:rFonts w:hint="eastAsia"/>
          <w:szCs w:val="24"/>
          <w:lang w:eastAsia="zh-TW"/>
        </w:rPr>
        <w:t>，</w:t>
      </w:r>
      <w:r>
        <w:rPr>
          <w:rFonts w:hint="eastAsia"/>
          <w:szCs w:val="24"/>
          <w:lang w:eastAsia="zh-TW"/>
        </w:rPr>
        <w:t>F</w:t>
      </w:r>
      <w:r>
        <w:rPr>
          <w:szCs w:val="24"/>
          <w:lang w:val="en-US" w:eastAsia="zh-TW"/>
        </w:rPr>
        <w:t>lyspeed</w:t>
      </w:r>
      <w:r w:rsidR="009D1621">
        <w:rPr>
          <w:rFonts w:hint="eastAsia"/>
          <w:szCs w:val="24"/>
          <w:lang w:val="en-US" w:eastAsia="zh-TW"/>
        </w:rPr>
        <w:t>和</w:t>
      </w:r>
      <w:r w:rsidR="009D1621">
        <w:rPr>
          <w:rFonts w:hint="eastAsia"/>
          <w:szCs w:val="24"/>
          <w:lang w:eastAsia="zh-TW"/>
        </w:rPr>
        <w:t>FTP</w:t>
      </w:r>
      <w:r w:rsidR="009D1621">
        <w:rPr>
          <w:rFonts w:hint="eastAsia"/>
          <w:szCs w:val="24"/>
          <w:lang w:eastAsia="zh-TW"/>
        </w:rPr>
        <w:t>應付</w:t>
      </w:r>
      <w:r w:rsidR="009D1621">
        <w:rPr>
          <w:rFonts w:hint="eastAsia"/>
          <w:szCs w:val="24"/>
          <w:lang w:val="en-US" w:eastAsia="zh-TW"/>
        </w:rPr>
        <w:t>數據比對結果以郵件方式發</w:t>
      </w:r>
      <w:r>
        <w:rPr>
          <w:rFonts w:hint="eastAsia"/>
          <w:szCs w:val="24"/>
          <w:lang w:val="en-US" w:eastAsia="zh-TW"/>
        </w:rPr>
        <w:t>給</w:t>
      </w:r>
      <w:r>
        <w:rPr>
          <w:rFonts w:hint="eastAsia"/>
          <w:szCs w:val="24"/>
          <w:lang w:val="en-US" w:eastAsia="zh-TW"/>
        </w:rPr>
        <w:t>HKAS</w:t>
      </w:r>
      <w:r>
        <w:rPr>
          <w:rFonts w:hint="eastAsia"/>
          <w:szCs w:val="24"/>
          <w:lang w:val="en-US" w:eastAsia="zh-TW"/>
        </w:rPr>
        <w:t>。</w:t>
      </w:r>
    </w:p>
    <w:p w:rsidR="00306DB5" w:rsidRPr="00306DB5" w:rsidRDefault="00306DB5" w:rsidP="005E01A2">
      <w:pPr>
        <w:pStyle w:val="ListParagraph"/>
        <w:numPr>
          <w:ilvl w:val="0"/>
          <w:numId w:val="26"/>
        </w:numPr>
        <w:rPr>
          <w:rFonts w:eastAsia="PMingLiU"/>
          <w:szCs w:val="24"/>
          <w:lang w:val="en-GB" w:eastAsia="zh-CN"/>
        </w:rPr>
      </w:pPr>
      <w:r>
        <w:rPr>
          <w:rFonts w:hint="eastAsia"/>
          <w:szCs w:val="24"/>
          <w:lang w:val="en-US" w:eastAsia="zh-CN"/>
        </w:rPr>
        <w:t>若有特殊情況導致延遲，則需要在</w:t>
      </w:r>
      <w:r>
        <w:rPr>
          <w:rFonts w:hint="eastAsia"/>
          <w:szCs w:val="24"/>
          <w:lang w:val="en-GB" w:eastAsia="zh-CN"/>
        </w:rPr>
        <w:t>早上</w:t>
      </w:r>
      <w:r>
        <w:rPr>
          <w:szCs w:val="24"/>
          <w:lang w:val="en-US" w:eastAsia="zh-CN"/>
        </w:rPr>
        <w:t>11:00</w:t>
      </w:r>
      <w:r>
        <w:rPr>
          <w:rFonts w:hint="eastAsia"/>
          <w:szCs w:val="24"/>
          <w:lang w:val="en-US" w:eastAsia="zh-CN"/>
        </w:rPr>
        <w:t>前通知</w:t>
      </w:r>
      <w:r>
        <w:rPr>
          <w:rFonts w:hint="eastAsia"/>
          <w:szCs w:val="24"/>
          <w:lang w:val="en-US" w:eastAsia="zh-CN"/>
        </w:rPr>
        <w:t>CG</w:t>
      </w:r>
      <w:r>
        <w:rPr>
          <w:szCs w:val="24"/>
          <w:lang w:val="en-US" w:eastAsia="zh-CN"/>
        </w:rPr>
        <w:t xml:space="preserve"> Payment Team</w:t>
      </w:r>
      <w:r>
        <w:rPr>
          <w:rFonts w:hint="eastAsia"/>
          <w:szCs w:val="24"/>
          <w:lang w:val="en-US" w:eastAsia="zh-CN"/>
        </w:rPr>
        <w:t>需要延遲。</w:t>
      </w:r>
    </w:p>
    <w:p w:rsidR="008A0518" w:rsidRPr="008A0518" w:rsidRDefault="00306DB5">
      <w:pPr>
        <w:pStyle w:val="ListParagraph"/>
        <w:numPr>
          <w:ilvl w:val="0"/>
          <w:numId w:val="26"/>
        </w:numPr>
        <w:rPr>
          <w:rFonts w:eastAsia="PMingLiU"/>
          <w:szCs w:val="24"/>
          <w:lang w:val="en-GB" w:eastAsia="zh-TW"/>
        </w:rPr>
      </w:pPr>
      <w:r>
        <w:rPr>
          <w:rFonts w:hint="eastAsia"/>
          <w:szCs w:val="24"/>
          <w:lang w:val="en-US" w:eastAsia="zh-TW"/>
        </w:rPr>
        <w:t>若在數據比對時發現有錯誤，則</w:t>
      </w:r>
      <w:r w:rsidR="008F332E">
        <w:rPr>
          <w:rFonts w:hint="eastAsia"/>
          <w:szCs w:val="24"/>
          <w:lang w:val="en-US" w:eastAsia="zh-TW"/>
        </w:rPr>
        <w:t>必須在當天</w:t>
      </w:r>
      <w:r w:rsidR="00832635">
        <w:rPr>
          <w:rFonts w:hint="eastAsia"/>
          <w:szCs w:val="24"/>
          <w:lang w:val="en-US" w:eastAsia="zh-CN"/>
        </w:rPr>
        <w:t>跟進</w:t>
      </w:r>
      <w:r w:rsidR="00832635">
        <w:rPr>
          <w:szCs w:val="24"/>
          <w:lang w:val="en-US" w:eastAsia="zh-CN"/>
        </w:rPr>
        <w:t>并</w:t>
      </w:r>
      <w:r w:rsidR="00832635">
        <w:rPr>
          <w:rFonts w:hint="eastAsia"/>
          <w:szCs w:val="24"/>
          <w:lang w:val="en-US" w:eastAsia="zh-CN"/>
        </w:rPr>
        <w:t>解決</w:t>
      </w:r>
      <w:r w:rsidR="00832635">
        <w:rPr>
          <w:szCs w:val="24"/>
          <w:lang w:val="en-US" w:eastAsia="zh-CN"/>
        </w:rPr>
        <w:t>，然後將結果</w:t>
      </w:r>
      <w:r w:rsidR="00832635">
        <w:rPr>
          <w:rFonts w:hint="eastAsia"/>
          <w:szCs w:val="24"/>
          <w:lang w:eastAsia="zh-TW"/>
        </w:rPr>
        <w:t>應付</w:t>
      </w:r>
      <w:r w:rsidR="00832635">
        <w:rPr>
          <w:rFonts w:hint="eastAsia"/>
          <w:szCs w:val="24"/>
          <w:lang w:val="en-US" w:eastAsia="zh-TW"/>
        </w:rPr>
        <w:t>數據比對結果以郵件方式發給</w:t>
      </w:r>
      <w:r w:rsidR="00832635">
        <w:rPr>
          <w:rFonts w:hint="eastAsia"/>
          <w:szCs w:val="24"/>
          <w:lang w:val="en-US" w:eastAsia="zh-TW"/>
        </w:rPr>
        <w:t>HKAS</w:t>
      </w:r>
      <w:r w:rsidR="00832635">
        <w:rPr>
          <w:rFonts w:hint="eastAsia"/>
          <w:szCs w:val="24"/>
          <w:lang w:val="en-US" w:eastAsia="zh-TW"/>
        </w:rPr>
        <w:t>。</w:t>
      </w:r>
    </w:p>
    <w:p w:rsidR="00A0551A" w:rsidRPr="00C80404" w:rsidRDefault="00A0551A" w:rsidP="00A0551A">
      <w:pPr>
        <w:ind w:left="720"/>
        <w:rPr>
          <w:rFonts w:eastAsia="PMingLiU"/>
          <w:szCs w:val="24"/>
          <w:lang w:val="en-GB" w:eastAsia="zh-TW"/>
        </w:rPr>
      </w:pPr>
    </w:p>
    <w:p w:rsidR="000256FE" w:rsidRPr="00C80404" w:rsidRDefault="000256FE" w:rsidP="000256FE">
      <w:pPr>
        <w:pStyle w:val="Heading1"/>
        <w:rPr>
          <w:rFonts w:ascii="Times New Roman" w:eastAsia="PMingLiU" w:hAnsi="PMingLiU"/>
          <w:color w:val="000000" w:themeColor="text1"/>
          <w:szCs w:val="36"/>
          <w:lang w:val="en-GB" w:eastAsia="zh-CN"/>
        </w:rPr>
      </w:pPr>
      <w:bookmarkStart w:id="5" w:name="_Toc515366418"/>
      <w:r w:rsidRPr="00C80404">
        <w:rPr>
          <w:rFonts w:ascii="Times New Roman" w:eastAsia="PMingLiU" w:hAnsi="PMingLiU"/>
          <w:color w:val="000000" w:themeColor="text1"/>
          <w:szCs w:val="36"/>
          <w:lang w:val="en-GB" w:eastAsia="zh-CN"/>
        </w:rPr>
        <w:lastRenderedPageBreak/>
        <w:t>職能與職責</w:t>
      </w:r>
      <w:bookmarkEnd w:id="5"/>
    </w:p>
    <w:p w:rsidR="00A0551A" w:rsidRPr="00C80404" w:rsidRDefault="00A0551A" w:rsidP="00A0551A">
      <w:pPr>
        <w:ind w:left="360"/>
        <w:rPr>
          <w:rFonts w:eastAsia="PMingLiU"/>
          <w:szCs w:val="24"/>
          <w:lang w:val="en-GB" w:eastAsia="en-US"/>
        </w:rPr>
      </w:pPr>
    </w:p>
    <w:tbl>
      <w:tblPr>
        <w:tblW w:w="8936" w:type="dxa"/>
        <w:tblInd w:w="468" w:type="dxa"/>
        <w:tblLook w:val="04A0"/>
      </w:tblPr>
      <w:tblGrid>
        <w:gridCol w:w="1890"/>
        <w:gridCol w:w="1620"/>
        <w:gridCol w:w="5426"/>
      </w:tblGrid>
      <w:tr w:rsidR="00A0551A" w:rsidRPr="00C80404" w:rsidTr="0052679D">
        <w:trPr>
          <w:trHeight w:val="300"/>
        </w:trPr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A0551A" w:rsidRPr="00C80404" w:rsidRDefault="00A0551A" w:rsidP="00A0551A">
            <w:pPr>
              <w:rPr>
                <w:rFonts w:eastAsia="PMingLiU"/>
                <w:szCs w:val="24"/>
                <w:lang w:eastAsia="zh-CN"/>
              </w:rPr>
            </w:pPr>
            <w:r w:rsidRPr="00C80404">
              <w:rPr>
                <w:rFonts w:eastAsia="PMingLiU"/>
                <w:szCs w:val="24"/>
                <w:lang w:eastAsia="zh-CN"/>
              </w:rPr>
              <w:t>Role</w:t>
            </w:r>
          </w:p>
        </w:tc>
        <w:tc>
          <w:tcPr>
            <w:tcW w:w="16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A0551A" w:rsidRPr="00C80404" w:rsidRDefault="00A0551A" w:rsidP="00A0551A">
            <w:pPr>
              <w:rPr>
                <w:rFonts w:eastAsia="PMingLiU"/>
                <w:szCs w:val="24"/>
                <w:lang w:eastAsia="zh-CN"/>
              </w:rPr>
            </w:pPr>
            <w:r w:rsidRPr="00C80404">
              <w:rPr>
                <w:rFonts w:eastAsia="PMingLiU"/>
                <w:szCs w:val="24"/>
                <w:lang w:eastAsia="zh-CN"/>
              </w:rPr>
              <w:t>Description</w:t>
            </w:r>
          </w:p>
        </w:tc>
        <w:tc>
          <w:tcPr>
            <w:tcW w:w="542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A5A5A5"/>
            <w:noWrap/>
            <w:vAlign w:val="bottom"/>
            <w:hideMark/>
          </w:tcPr>
          <w:p w:rsidR="00A0551A" w:rsidRPr="00C80404" w:rsidRDefault="00A0551A" w:rsidP="00A0551A">
            <w:pPr>
              <w:rPr>
                <w:rFonts w:eastAsia="PMingLiU"/>
                <w:szCs w:val="24"/>
                <w:lang w:eastAsia="zh-CN"/>
              </w:rPr>
            </w:pPr>
            <w:r w:rsidRPr="00C80404">
              <w:rPr>
                <w:rFonts w:eastAsia="PMingLiU"/>
                <w:szCs w:val="24"/>
                <w:lang w:eastAsia="zh-CN"/>
              </w:rPr>
              <w:t>Responsibility</w:t>
            </w:r>
          </w:p>
        </w:tc>
      </w:tr>
      <w:tr w:rsidR="00A0551A" w:rsidRPr="00C80404" w:rsidTr="0052679D">
        <w:trPr>
          <w:trHeight w:val="990"/>
        </w:trPr>
        <w:tc>
          <w:tcPr>
            <w:tcW w:w="189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A3D64" w:rsidRPr="00C80404" w:rsidRDefault="006A3D64" w:rsidP="00A0551A">
            <w:pPr>
              <w:rPr>
                <w:szCs w:val="24"/>
                <w:lang w:eastAsia="zh-CN"/>
              </w:rPr>
            </w:pPr>
            <w:r w:rsidRPr="00C80404">
              <w:rPr>
                <w:rFonts w:eastAsia="PMingLiU"/>
                <w:szCs w:val="24"/>
                <w:lang w:eastAsia="zh-CN"/>
              </w:rPr>
              <w:t>DF</w:t>
            </w:r>
            <w:r w:rsidR="003574AD" w:rsidRPr="00C80404">
              <w:rPr>
                <w:rFonts w:hint="eastAsia"/>
                <w:szCs w:val="24"/>
                <w:lang w:eastAsia="zh-CN"/>
              </w:rPr>
              <w:t xml:space="preserve"> </w:t>
            </w:r>
            <w:r w:rsidR="003574AD" w:rsidRPr="00C80404">
              <w:rPr>
                <w:rFonts w:hint="eastAsia"/>
                <w:szCs w:val="24"/>
                <w:lang w:eastAsia="zh-CN"/>
              </w:rPr>
              <w:t>客戶方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A0551A" w:rsidRPr="00C80404" w:rsidRDefault="00A0551A" w:rsidP="00A0551A">
            <w:pPr>
              <w:rPr>
                <w:rFonts w:eastAsia="PMingLiU"/>
                <w:szCs w:val="24"/>
                <w:lang w:eastAsia="zh-CN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A0551A" w:rsidRPr="00F40B3D" w:rsidRDefault="00F40B3D" w:rsidP="00F40B3D">
            <w:pPr>
              <w:pStyle w:val="ListParagraph"/>
              <w:numPr>
                <w:ilvl w:val="0"/>
                <w:numId w:val="27"/>
              </w:numPr>
              <w:rPr>
                <w:rFonts w:eastAsia="PMingLiU"/>
                <w:szCs w:val="24"/>
                <w:lang w:eastAsia="zh-CN"/>
              </w:rPr>
            </w:pPr>
            <w:r>
              <w:rPr>
                <w:rFonts w:hint="eastAsia"/>
                <w:szCs w:val="24"/>
                <w:lang w:eastAsia="zh-CN"/>
              </w:rPr>
              <w:t>IT</w:t>
            </w:r>
            <w:r>
              <w:rPr>
                <w:rFonts w:hint="eastAsia"/>
                <w:szCs w:val="24"/>
                <w:lang w:eastAsia="zh-CN"/>
              </w:rPr>
              <w:t>在</w:t>
            </w:r>
            <w:r w:rsidR="0070115F">
              <w:rPr>
                <w:rFonts w:hint="eastAsia"/>
                <w:szCs w:val="24"/>
                <w:lang w:eastAsia="zh-CN"/>
              </w:rPr>
              <w:t>上午</w:t>
            </w:r>
            <w:r>
              <w:rPr>
                <w:szCs w:val="24"/>
                <w:lang w:val="en-US" w:eastAsia="zh-CN"/>
              </w:rPr>
              <w:t>9:00</w:t>
            </w:r>
            <w:r>
              <w:rPr>
                <w:rFonts w:hint="eastAsia"/>
                <w:szCs w:val="24"/>
                <w:lang w:val="en-US" w:eastAsia="zh-CN"/>
              </w:rPr>
              <w:t>前以郵件方式發上傳</w:t>
            </w:r>
            <w:r>
              <w:rPr>
                <w:rFonts w:hint="eastAsia"/>
                <w:szCs w:val="24"/>
                <w:lang w:val="en-US" w:eastAsia="zh-CN"/>
              </w:rPr>
              <w:t>SAP</w:t>
            </w:r>
            <w:r>
              <w:rPr>
                <w:rFonts w:hint="eastAsia"/>
                <w:szCs w:val="24"/>
                <w:lang w:val="en-US" w:eastAsia="zh-CN"/>
              </w:rPr>
              <w:t>確認郵件給</w:t>
            </w:r>
            <w:r>
              <w:rPr>
                <w:rFonts w:hint="eastAsia"/>
                <w:szCs w:val="24"/>
                <w:lang w:val="en-US" w:eastAsia="zh-CN"/>
              </w:rPr>
              <w:t>CG Query Team</w:t>
            </w:r>
            <w:r>
              <w:rPr>
                <w:rFonts w:hint="eastAsia"/>
                <w:szCs w:val="24"/>
                <w:lang w:val="en-US" w:eastAsia="zh-CN"/>
              </w:rPr>
              <w:t>。</w:t>
            </w:r>
          </w:p>
        </w:tc>
      </w:tr>
      <w:tr w:rsidR="006A3D64" w:rsidRPr="00C80404" w:rsidTr="0052679D">
        <w:trPr>
          <w:trHeight w:val="1215"/>
        </w:trPr>
        <w:tc>
          <w:tcPr>
            <w:tcW w:w="189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A3D64" w:rsidRPr="00C80404" w:rsidRDefault="006A3D64" w:rsidP="003574AD">
            <w:pPr>
              <w:rPr>
                <w:szCs w:val="24"/>
                <w:lang w:val="en-US" w:eastAsia="zh-CN"/>
              </w:rPr>
            </w:pPr>
            <w:r w:rsidRPr="00C80404">
              <w:rPr>
                <w:rFonts w:eastAsia="PMingLiU"/>
                <w:szCs w:val="24"/>
                <w:lang w:eastAsia="zh-CN"/>
              </w:rPr>
              <w:t xml:space="preserve">CG </w:t>
            </w:r>
            <w:r w:rsidR="003574AD" w:rsidRPr="00C80404">
              <w:rPr>
                <w:rFonts w:hint="eastAsia"/>
                <w:szCs w:val="24"/>
                <w:lang w:eastAsia="zh-CN"/>
              </w:rPr>
              <w:t>Q</w:t>
            </w:r>
            <w:r w:rsidR="003574AD" w:rsidRPr="00C80404">
              <w:rPr>
                <w:szCs w:val="24"/>
                <w:lang w:val="en-US" w:eastAsia="zh-CN"/>
              </w:rPr>
              <w:t>uery Team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:rsidR="006A3D64" w:rsidRPr="00C80404" w:rsidRDefault="006A3D64" w:rsidP="00A0551A">
            <w:pPr>
              <w:rPr>
                <w:rFonts w:eastAsia="PMingLiU"/>
                <w:szCs w:val="24"/>
                <w:lang w:eastAsia="zh-CN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6A3D64" w:rsidRPr="00F40B3D" w:rsidRDefault="00811D2B" w:rsidP="00F40B3D">
            <w:pPr>
              <w:pStyle w:val="ListParagraph"/>
              <w:numPr>
                <w:ilvl w:val="0"/>
                <w:numId w:val="27"/>
              </w:numPr>
              <w:rPr>
                <w:rFonts w:eastAsia="PMingLiU"/>
                <w:szCs w:val="24"/>
                <w:lang w:eastAsia="zh-TW"/>
              </w:rPr>
            </w:pPr>
            <w:r>
              <w:rPr>
                <w:rFonts w:hint="eastAsia"/>
                <w:szCs w:val="24"/>
                <w:lang w:eastAsia="zh-TW"/>
              </w:rPr>
              <w:t>確認數據上傳，并以郵件方式發上傳結果給</w:t>
            </w:r>
            <w:r>
              <w:rPr>
                <w:rFonts w:hint="eastAsia"/>
                <w:szCs w:val="24"/>
                <w:lang w:eastAsia="zh-TW"/>
              </w:rPr>
              <w:t>HKAS</w:t>
            </w:r>
            <w:r>
              <w:rPr>
                <w:rFonts w:hint="eastAsia"/>
                <w:szCs w:val="24"/>
                <w:lang w:val="en-US" w:eastAsia="zh-TW"/>
              </w:rPr>
              <w:t>。</w:t>
            </w:r>
          </w:p>
          <w:p w:rsidR="00F40B3D" w:rsidRPr="00F40B3D" w:rsidRDefault="00F40B3D" w:rsidP="00F40B3D">
            <w:pPr>
              <w:pStyle w:val="ListParagraph"/>
              <w:numPr>
                <w:ilvl w:val="0"/>
                <w:numId w:val="27"/>
              </w:numPr>
              <w:rPr>
                <w:rFonts w:eastAsia="PMingLiU"/>
                <w:szCs w:val="24"/>
                <w:lang w:eastAsia="zh-TW"/>
              </w:rPr>
            </w:pPr>
            <w:r>
              <w:rPr>
                <w:rFonts w:hint="eastAsia"/>
                <w:szCs w:val="24"/>
                <w:lang w:eastAsia="zh-TW"/>
              </w:rPr>
              <w:t>將</w:t>
            </w:r>
            <w:r>
              <w:rPr>
                <w:rFonts w:hint="eastAsia"/>
                <w:szCs w:val="24"/>
                <w:lang w:eastAsia="zh-TW"/>
              </w:rPr>
              <w:t>SAP</w:t>
            </w:r>
            <w:r w:rsidR="00DC24C7">
              <w:rPr>
                <w:rFonts w:hint="eastAsia"/>
                <w:szCs w:val="24"/>
                <w:lang w:eastAsia="zh-TW"/>
              </w:rPr>
              <w:t>，</w:t>
            </w:r>
            <w:r>
              <w:rPr>
                <w:rFonts w:hint="eastAsia"/>
                <w:szCs w:val="24"/>
                <w:lang w:eastAsia="zh-TW"/>
              </w:rPr>
              <w:t>F</w:t>
            </w:r>
            <w:r>
              <w:rPr>
                <w:szCs w:val="24"/>
                <w:lang w:val="en-US" w:eastAsia="zh-TW"/>
              </w:rPr>
              <w:t>lyspeed</w:t>
            </w:r>
            <w:r w:rsidR="00DC24C7">
              <w:rPr>
                <w:rFonts w:hint="eastAsia"/>
                <w:szCs w:val="24"/>
                <w:lang w:val="en-US" w:eastAsia="zh-TW"/>
              </w:rPr>
              <w:t>和</w:t>
            </w:r>
            <w:r w:rsidR="007070A2">
              <w:rPr>
                <w:rFonts w:hint="eastAsia"/>
                <w:szCs w:val="24"/>
                <w:lang w:val="en-US" w:eastAsia="zh-TW"/>
              </w:rPr>
              <w:t>FTP</w:t>
            </w:r>
            <w:r>
              <w:rPr>
                <w:rFonts w:hint="eastAsia"/>
                <w:szCs w:val="24"/>
                <w:lang w:val="en-US" w:eastAsia="zh-TW"/>
              </w:rPr>
              <w:t>數據進行比對。</w:t>
            </w:r>
          </w:p>
          <w:p w:rsidR="00F40B3D" w:rsidRPr="00F40B3D" w:rsidRDefault="00DC24C7" w:rsidP="00F40B3D">
            <w:pPr>
              <w:pStyle w:val="ListParagraph"/>
              <w:numPr>
                <w:ilvl w:val="0"/>
                <w:numId w:val="27"/>
              </w:numPr>
              <w:rPr>
                <w:rFonts w:eastAsia="PMingLiU"/>
                <w:szCs w:val="24"/>
                <w:lang w:eastAsia="zh-TW"/>
              </w:rPr>
            </w:pPr>
            <w:r>
              <w:rPr>
                <w:rFonts w:hint="eastAsia"/>
                <w:szCs w:val="24"/>
                <w:lang w:eastAsia="zh-TW"/>
              </w:rPr>
              <w:t>以郵件方式發比對結果</w:t>
            </w:r>
            <w:r w:rsidR="00F40B3D">
              <w:rPr>
                <w:rFonts w:hint="eastAsia"/>
                <w:szCs w:val="24"/>
                <w:lang w:eastAsia="zh-TW"/>
              </w:rPr>
              <w:t>給</w:t>
            </w:r>
            <w:r w:rsidR="00F40B3D">
              <w:rPr>
                <w:rFonts w:hint="eastAsia"/>
                <w:szCs w:val="24"/>
                <w:lang w:eastAsia="zh-TW"/>
              </w:rPr>
              <w:t>HKAS</w:t>
            </w:r>
            <w:r w:rsidR="00F40B3D">
              <w:rPr>
                <w:rFonts w:hint="eastAsia"/>
                <w:szCs w:val="24"/>
                <w:lang w:eastAsia="zh-TW"/>
              </w:rPr>
              <w:t>。</w:t>
            </w:r>
          </w:p>
        </w:tc>
      </w:tr>
      <w:tr w:rsidR="00A0551A" w:rsidRPr="00C80404" w:rsidTr="0052679D">
        <w:trPr>
          <w:trHeight w:val="333"/>
        </w:trPr>
        <w:tc>
          <w:tcPr>
            <w:tcW w:w="189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0551A" w:rsidRPr="00C80404" w:rsidRDefault="00A0551A" w:rsidP="00A0551A">
            <w:pPr>
              <w:rPr>
                <w:rFonts w:eastAsia="PMingLiU"/>
                <w:szCs w:val="24"/>
                <w:lang w:eastAsia="zh-CN"/>
              </w:rPr>
            </w:pPr>
            <w:r w:rsidRPr="00C80404">
              <w:rPr>
                <w:rFonts w:eastAsia="PMingLiU"/>
                <w:szCs w:val="24"/>
                <w:lang w:eastAsia="zh-CN"/>
              </w:rPr>
              <w:t>C</w:t>
            </w:r>
            <w:r w:rsidR="006A3D64" w:rsidRPr="00C80404">
              <w:rPr>
                <w:rFonts w:eastAsia="PMingLiU"/>
                <w:szCs w:val="24"/>
                <w:lang w:eastAsia="zh-CN"/>
              </w:rPr>
              <w:t>G Checker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:rsidR="00A0551A" w:rsidRPr="00C80404" w:rsidRDefault="00A0551A" w:rsidP="00A0551A">
            <w:pPr>
              <w:rPr>
                <w:rFonts w:eastAsia="PMingLiU"/>
                <w:szCs w:val="24"/>
                <w:lang w:eastAsia="zh-CN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A0551A" w:rsidRPr="00F40B3D" w:rsidRDefault="00F40B3D" w:rsidP="00F40B3D">
            <w:pPr>
              <w:pStyle w:val="ListParagraph"/>
              <w:numPr>
                <w:ilvl w:val="0"/>
                <w:numId w:val="28"/>
              </w:numPr>
              <w:rPr>
                <w:rFonts w:eastAsia="PMingLiU"/>
                <w:szCs w:val="24"/>
                <w:lang w:eastAsia="zh-TW"/>
              </w:rPr>
            </w:pPr>
            <w:r w:rsidRPr="00CA6A7B">
              <w:rPr>
                <w:rFonts w:eastAsia="PMingLiU" w:hAnsi="PMingLiU"/>
                <w:szCs w:val="24"/>
                <w:lang w:eastAsia="zh-TW"/>
              </w:rPr>
              <w:t>檢查數據的完整性和準確性。</w:t>
            </w:r>
          </w:p>
        </w:tc>
      </w:tr>
    </w:tbl>
    <w:p w:rsidR="00A0551A" w:rsidRPr="00C80404" w:rsidRDefault="00A0551A" w:rsidP="00A0551A">
      <w:pPr>
        <w:ind w:left="720"/>
        <w:rPr>
          <w:rFonts w:eastAsia="PMingLiU"/>
          <w:szCs w:val="24"/>
          <w:lang w:val="en-GB" w:eastAsia="zh-TW"/>
        </w:rPr>
      </w:pPr>
    </w:p>
    <w:p w:rsidR="00A0551A" w:rsidRPr="00C80404" w:rsidRDefault="00A0551A" w:rsidP="00A0551A">
      <w:pPr>
        <w:rPr>
          <w:rFonts w:eastAsia="PMingLiU"/>
          <w:szCs w:val="24"/>
          <w:lang w:val="en-GB" w:eastAsia="zh-TW"/>
        </w:rPr>
      </w:pPr>
    </w:p>
    <w:p w:rsidR="00A0551A" w:rsidRPr="00C80404" w:rsidRDefault="00A0551A" w:rsidP="00A0551A">
      <w:pPr>
        <w:rPr>
          <w:rFonts w:eastAsia="PMingLiU"/>
          <w:szCs w:val="24"/>
          <w:lang w:val="en-GB" w:eastAsia="zh-TW"/>
        </w:rPr>
      </w:pPr>
    </w:p>
    <w:p w:rsidR="00A0551A" w:rsidRPr="00C80404" w:rsidRDefault="00A0551A" w:rsidP="00A0551A">
      <w:pPr>
        <w:rPr>
          <w:rFonts w:eastAsia="PMingLiU"/>
          <w:szCs w:val="24"/>
          <w:lang w:val="en-GB" w:eastAsia="zh-TW"/>
        </w:rPr>
      </w:pPr>
    </w:p>
    <w:p w:rsidR="00A0551A" w:rsidRPr="00C80404" w:rsidRDefault="00A0551A" w:rsidP="00A0551A">
      <w:pPr>
        <w:rPr>
          <w:rFonts w:eastAsia="PMingLiU"/>
          <w:szCs w:val="24"/>
          <w:lang w:val="en-GB" w:eastAsia="zh-TW"/>
        </w:rPr>
      </w:pPr>
    </w:p>
    <w:p w:rsidR="00A0551A" w:rsidRPr="00C80404" w:rsidRDefault="00A0551A" w:rsidP="004F3DA9">
      <w:pPr>
        <w:rPr>
          <w:rFonts w:eastAsia="PMingLiU"/>
          <w:szCs w:val="24"/>
        </w:rPr>
      </w:pPr>
    </w:p>
    <w:p w:rsidR="00A0551A" w:rsidRPr="00C80404" w:rsidRDefault="00A0551A" w:rsidP="00A0551A">
      <w:pPr>
        <w:rPr>
          <w:rFonts w:eastAsia="PMingLiU"/>
          <w:szCs w:val="24"/>
          <w:lang w:val="en-GB" w:eastAsia="zh-TW"/>
        </w:rPr>
      </w:pPr>
    </w:p>
    <w:p w:rsidR="000256FE" w:rsidRPr="00C80404" w:rsidRDefault="000256FE" w:rsidP="000256FE">
      <w:pPr>
        <w:pStyle w:val="Heading1"/>
        <w:rPr>
          <w:rFonts w:ascii="Times New Roman" w:eastAsia="PMingLiU" w:hAnsi="PMingLiU"/>
          <w:color w:val="000000" w:themeColor="text1"/>
          <w:szCs w:val="36"/>
          <w:lang w:val="en-GB" w:eastAsia="zh-CN"/>
        </w:rPr>
      </w:pPr>
      <w:bookmarkStart w:id="6" w:name="_Toc515366419"/>
      <w:r w:rsidRPr="00C80404">
        <w:rPr>
          <w:rFonts w:ascii="Times New Roman" w:eastAsia="PMingLiU" w:hAnsi="PMingLiU"/>
          <w:color w:val="000000" w:themeColor="text1"/>
          <w:szCs w:val="36"/>
          <w:lang w:val="en-GB" w:eastAsia="zh-CN"/>
        </w:rPr>
        <w:lastRenderedPageBreak/>
        <w:t>流程描述</w:t>
      </w:r>
      <w:bookmarkEnd w:id="6"/>
    </w:p>
    <w:p w:rsidR="00A0551A" w:rsidRDefault="0070115F" w:rsidP="00E03314">
      <w:pPr>
        <w:pStyle w:val="Heading2"/>
        <w:rPr>
          <w:rFonts w:eastAsiaTheme="minorEastAsia"/>
          <w:lang w:val="en-GB" w:eastAsia="zh-CN"/>
        </w:rPr>
      </w:pPr>
      <w:bookmarkStart w:id="7" w:name="_Toc515366420"/>
      <w:r>
        <w:rPr>
          <w:rFonts w:eastAsiaTheme="minorEastAsia" w:hint="eastAsia"/>
          <w:lang w:val="en-GB" w:eastAsia="zh-CN"/>
        </w:rPr>
        <w:t>收到</w:t>
      </w:r>
      <w:r w:rsidR="00BF145E">
        <w:rPr>
          <w:rFonts w:eastAsiaTheme="minorEastAsia" w:hint="eastAsia"/>
          <w:lang w:val="en-US" w:eastAsia="zh-CN"/>
        </w:rPr>
        <w:t>上傳數據</w:t>
      </w:r>
      <w:r>
        <w:rPr>
          <w:rFonts w:eastAsiaTheme="minorEastAsia" w:hint="eastAsia"/>
          <w:lang w:val="en-GB" w:eastAsia="zh-CN"/>
        </w:rPr>
        <w:t>郵件</w:t>
      </w:r>
      <w:bookmarkEnd w:id="7"/>
    </w:p>
    <w:p w:rsidR="0070115F" w:rsidRDefault="0070115F" w:rsidP="0070115F">
      <w:pPr>
        <w:pStyle w:val="ListParagraph"/>
        <w:numPr>
          <w:ilvl w:val="0"/>
          <w:numId w:val="28"/>
        </w:numPr>
        <w:rPr>
          <w:lang w:val="en-GB" w:eastAsia="zh-CN"/>
        </w:rPr>
      </w:pPr>
      <w:r>
        <w:rPr>
          <w:rFonts w:hint="eastAsia"/>
          <w:lang w:val="en-GB" w:eastAsia="zh-CN"/>
        </w:rPr>
        <w:t>在每天上午</w:t>
      </w:r>
      <w:r>
        <w:rPr>
          <w:rFonts w:hint="eastAsia"/>
          <w:lang w:val="en-GB" w:eastAsia="zh-CN"/>
        </w:rPr>
        <w:t>9:00</w:t>
      </w:r>
      <w:r>
        <w:rPr>
          <w:rFonts w:hint="eastAsia"/>
          <w:lang w:val="en-US" w:eastAsia="zh-CN"/>
        </w:rPr>
        <w:t>前，</w:t>
      </w:r>
      <w:r>
        <w:rPr>
          <w:rFonts w:hint="eastAsia"/>
          <w:lang w:val="en-US" w:eastAsia="zh-CN"/>
        </w:rPr>
        <w:t xml:space="preserve">DF IT </w:t>
      </w:r>
      <w:r>
        <w:rPr>
          <w:rFonts w:hint="eastAsia"/>
          <w:lang w:val="en-US" w:eastAsia="zh-CN"/>
        </w:rPr>
        <w:t>會以郵件方式將前一天上傳</w:t>
      </w:r>
      <w:r>
        <w:rPr>
          <w:rFonts w:hint="eastAsia"/>
          <w:lang w:val="en-US" w:eastAsia="zh-CN"/>
        </w:rPr>
        <w:t>SAP</w:t>
      </w:r>
      <w:r>
        <w:rPr>
          <w:rFonts w:hint="eastAsia"/>
          <w:lang w:val="en-US" w:eastAsia="zh-CN"/>
        </w:rPr>
        <w:t>的應付數據存放路徑發給</w:t>
      </w:r>
      <w:r>
        <w:rPr>
          <w:rFonts w:hint="eastAsia"/>
          <w:lang w:val="en-US" w:eastAsia="zh-CN"/>
        </w:rPr>
        <w:t>CG Query Team</w:t>
      </w:r>
      <w:r>
        <w:rPr>
          <w:rFonts w:hint="eastAsia"/>
          <w:lang w:val="en-US" w:eastAsia="zh-CN"/>
        </w:rPr>
        <w:t>。</w:t>
      </w:r>
    </w:p>
    <w:p w:rsidR="0070115F" w:rsidRPr="0070115F" w:rsidRDefault="00A137F0" w:rsidP="0070115F">
      <w:pPr>
        <w:ind w:left="360"/>
        <w:rPr>
          <w:lang w:val="en-GB" w:eastAsia="zh-CN"/>
        </w:rPr>
      </w:pPr>
      <w:r>
        <w:rPr>
          <w:lang w:val="en-US" w:eastAsia="zh-CN"/>
        </w:rPr>
        <w:pict>
          <v:rect id="_x0000_s1055" style="position:absolute;left:0;text-align:left;margin-left:27.25pt;margin-top:210pt;width:207.5pt;height:34pt;z-index:251689984" filled="f" strokecolor="red" strokeweight="1pt"/>
        </w:pict>
      </w:r>
      <w:r w:rsidR="0070115F" w:rsidRPr="0070115F">
        <w:rPr>
          <w:lang w:val="en-US" w:eastAsia="zh-CN"/>
        </w:rPr>
        <w:drawing>
          <wp:inline distT="0" distB="0" distL="0" distR="0">
            <wp:extent cx="5486400" cy="368611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6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19F" w:rsidRPr="00E4119F" w:rsidRDefault="00BF145E" w:rsidP="00E4119F">
      <w:pPr>
        <w:pStyle w:val="Heading2"/>
        <w:rPr>
          <w:rFonts w:eastAsiaTheme="minorEastAsia"/>
          <w:lang w:val="en-GB" w:eastAsia="zh-CN"/>
        </w:rPr>
      </w:pPr>
      <w:bookmarkStart w:id="8" w:name="_Toc515366421"/>
      <w:r>
        <w:rPr>
          <w:rFonts w:eastAsiaTheme="minorEastAsia" w:hint="eastAsia"/>
          <w:lang w:val="en-GB" w:eastAsia="zh-CN"/>
        </w:rPr>
        <w:t>檢查</w:t>
      </w:r>
      <w:r w:rsidR="00447132">
        <w:rPr>
          <w:rFonts w:eastAsiaTheme="minorEastAsia" w:hint="eastAsia"/>
          <w:lang w:val="en-GB" w:eastAsia="zh-CN"/>
        </w:rPr>
        <w:t>SAP</w:t>
      </w:r>
      <w:r>
        <w:rPr>
          <w:rFonts w:eastAsiaTheme="minorEastAsia" w:hint="eastAsia"/>
          <w:lang w:val="en-GB" w:eastAsia="zh-CN"/>
        </w:rPr>
        <w:t>上傳數據</w:t>
      </w:r>
      <w:bookmarkEnd w:id="8"/>
    </w:p>
    <w:p w:rsidR="00BB6169" w:rsidRPr="00CA6A7B" w:rsidRDefault="00BB6169" w:rsidP="00BB6169">
      <w:pPr>
        <w:pStyle w:val="ListParagraph"/>
        <w:numPr>
          <w:ilvl w:val="0"/>
          <w:numId w:val="29"/>
        </w:numPr>
        <w:rPr>
          <w:rFonts w:eastAsia="PMingLiU"/>
          <w:lang w:eastAsia="zh-CN"/>
        </w:rPr>
      </w:pPr>
      <w:r w:rsidRPr="00CA6A7B">
        <w:rPr>
          <w:rFonts w:eastAsia="PMingLiU" w:hAnsi="PMingLiU"/>
          <w:lang w:eastAsia="zh-CN"/>
        </w:rPr>
        <w:t>登錄</w:t>
      </w:r>
      <w:r w:rsidRPr="00CA6A7B">
        <w:rPr>
          <w:rFonts w:eastAsia="PMingLiU"/>
          <w:lang w:eastAsia="zh-CN"/>
        </w:rPr>
        <w:t>SAP</w:t>
      </w:r>
      <w:r w:rsidRPr="00CA6A7B">
        <w:rPr>
          <w:rFonts w:eastAsia="PMingLiU" w:hAnsi="PMingLiU"/>
          <w:lang w:eastAsia="zh-CN"/>
        </w:rPr>
        <w:t>系統。</w:t>
      </w:r>
    </w:p>
    <w:p w:rsidR="00BB6169" w:rsidRPr="00CA6A7B" w:rsidRDefault="00BB6169" w:rsidP="00BB6169">
      <w:pPr>
        <w:pStyle w:val="ListParagraph"/>
        <w:numPr>
          <w:ilvl w:val="0"/>
          <w:numId w:val="30"/>
        </w:numPr>
        <w:rPr>
          <w:rFonts w:eastAsia="PMingLiU"/>
          <w:lang w:val="en-US" w:eastAsia="zh-CN"/>
        </w:rPr>
      </w:pPr>
      <w:r w:rsidRPr="00CA6A7B">
        <w:rPr>
          <w:rFonts w:eastAsia="PMingLiU" w:hAnsi="PMingLiU"/>
          <w:lang w:val="en-US" w:eastAsia="zh-CN"/>
        </w:rPr>
        <w:t>雙擊</w:t>
      </w:r>
      <w:r w:rsidRPr="00CA6A7B">
        <w:rPr>
          <w:rFonts w:eastAsia="PMingLiU"/>
          <w:lang w:val="en-US" w:eastAsia="zh-CN"/>
        </w:rPr>
        <w:t>SAP</w:t>
      </w:r>
      <w:r w:rsidRPr="00CA6A7B">
        <w:rPr>
          <w:rFonts w:eastAsia="PMingLiU" w:hAnsi="PMingLiU"/>
          <w:lang w:val="en-US" w:eastAsia="zh-CN"/>
        </w:rPr>
        <w:t>圖標。</w:t>
      </w:r>
    </w:p>
    <w:p w:rsidR="00BB6169" w:rsidRPr="00CA6A7B" w:rsidRDefault="00D249E0" w:rsidP="00BB6169">
      <w:pPr>
        <w:pStyle w:val="ListParagraph"/>
        <w:rPr>
          <w:rFonts w:eastAsia="PMingLiU"/>
          <w:lang w:val="en-US" w:eastAsia="zh-CN"/>
        </w:rPr>
      </w:pPr>
      <w:r>
        <w:rPr>
          <w:rFonts w:eastAsia="PMingLiU"/>
          <w:lang w:val="en-US" w:eastAsia="zh-CN"/>
        </w:rPr>
        <w:t xml:space="preserve">     </w:t>
      </w:r>
      <w:r w:rsidR="00BB6169" w:rsidRPr="00CA6A7B">
        <w:rPr>
          <w:rFonts w:eastAsia="PMingLiU"/>
          <w:lang w:val="en-US" w:eastAsia="zh-CN"/>
        </w:rPr>
        <w:drawing>
          <wp:inline distT="0" distB="0" distL="0" distR="0">
            <wp:extent cx="723265" cy="982345"/>
            <wp:effectExtent l="19050" t="0" r="635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98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169" w:rsidRPr="00CA6A7B" w:rsidRDefault="00BB6169" w:rsidP="00BB6169">
      <w:pPr>
        <w:pStyle w:val="ListParagraph"/>
        <w:numPr>
          <w:ilvl w:val="0"/>
          <w:numId w:val="30"/>
        </w:numPr>
        <w:rPr>
          <w:rFonts w:eastAsia="PMingLiU"/>
          <w:lang w:val="en-US" w:eastAsia="zh-CN"/>
        </w:rPr>
      </w:pPr>
      <w:r w:rsidRPr="00CA6A7B">
        <w:rPr>
          <w:rFonts w:eastAsia="PMingLiU" w:hAnsi="PMingLiU"/>
          <w:lang w:val="en-US" w:eastAsia="zh-CN"/>
        </w:rPr>
        <w:t>雙擊</w:t>
      </w:r>
      <w:r w:rsidRPr="00CA6A7B">
        <w:rPr>
          <w:rFonts w:eastAsia="PMingLiU"/>
          <w:lang w:val="en-US" w:eastAsia="zh-CN"/>
        </w:rPr>
        <w:t>Connections:11) DFG-Group Finance Production (E3P)</w:t>
      </w:r>
      <w:r w:rsidRPr="00CA6A7B">
        <w:rPr>
          <w:rFonts w:eastAsia="PMingLiU" w:hAnsi="PMingLiU"/>
          <w:lang w:val="en-US" w:eastAsia="zh-CN"/>
        </w:rPr>
        <w:t>。</w:t>
      </w:r>
    </w:p>
    <w:p w:rsidR="00BB6169" w:rsidRPr="00CA6A7B" w:rsidRDefault="00BB6169" w:rsidP="00BB6169">
      <w:pPr>
        <w:pStyle w:val="ListParagraph"/>
        <w:rPr>
          <w:rFonts w:eastAsia="PMingLiU"/>
          <w:lang w:val="en-US" w:eastAsia="zh-CN"/>
        </w:rPr>
      </w:pPr>
      <w:r w:rsidRPr="00CA6A7B">
        <w:rPr>
          <w:rFonts w:eastAsia="PMingLiU"/>
          <w:lang w:val="en-US" w:eastAsia="zh-CN"/>
        </w:rPr>
        <w:lastRenderedPageBreak/>
        <w:drawing>
          <wp:inline distT="0" distB="0" distL="0" distR="0">
            <wp:extent cx="4655308" cy="3558118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103" cy="3557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169" w:rsidRPr="00CA6A7B" w:rsidRDefault="00BB6169" w:rsidP="00BB6169">
      <w:pPr>
        <w:pStyle w:val="ListParagraph"/>
        <w:numPr>
          <w:ilvl w:val="0"/>
          <w:numId w:val="30"/>
        </w:numPr>
        <w:rPr>
          <w:rFonts w:eastAsia="PMingLiU"/>
          <w:lang w:val="en-US" w:eastAsia="zh-CN"/>
        </w:rPr>
      </w:pPr>
      <w:r w:rsidRPr="00CA6A7B">
        <w:rPr>
          <w:rFonts w:eastAsia="PMingLiU" w:hAnsi="PMingLiU"/>
          <w:lang w:val="en-US" w:eastAsia="zh-TW"/>
        </w:rPr>
        <w:t>輸入用戶名和密碼，按迴車鍵。</w:t>
      </w:r>
      <w:r w:rsidRPr="00CA6A7B">
        <w:rPr>
          <w:rFonts w:eastAsia="PMingLiU" w:hAnsi="PMingLiU"/>
          <w:lang w:val="en-US" w:eastAsia="zh-CN"/>
        </w:rPr>
        <w:t>進入</w:t>
      </w:r>
      <w:r w:rsidRPr="00CA6A7B">
        <w:rPr>
          <w:rFonts w:eastAsia="PMingLiU"/>
          <w:lang w:val="en-US" w:eastAsia="zh-CN"/>
        </w:rPr>
        <w:t>SAP</w:t>
      </w:r>
      <w:r w:rsidRPr="00CA6A7B">
        <w:rPr>
          <w:rFonts w:eastAsia="PMingLiU" w:hAnsi="PMingLiU"/>
          <w:lang w:val="en-US" w:eastAsia="zh-CN"/>
        </w:rPr>
        <w:t>主界面。</w:t>
      </w:r>
    </w:p>
    <w:p w:rsidR="00BB6169" w:rsidRPr="00CA6A7B" w:rsidRDefault="00BB6169" w:rsidP="00BB6169">
      <w:pPr>
        <w:ind w:left="360"/>
        <w:rPr>
          <w:rFonts w:eastAsia="PMingLiU"/>
          <w:lang w:val="en-US" w:eastAsia="zh-CN"/>
        </w:rPr>
      </w:pPr>
      <w:r w:rsidRPr="00CA6A7B">
        <w:rPr>
          <w:rFonts w:eastAsia="PMingLiU"/>
          <w:lang w:val="en-US" w:eastAsia="zh-CN"/>
        </w:rPr>
        <w:drawing>
          <wp:inline distT="0" distB="0" distL="0" distR="0">
            <wp:extent cx="5486400" cy="3705402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5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169" w:rsidRPr="00CA6A7B" w:rsidRDefault="00BB6169" w:rsidP="00BB6169">
      <w:pPr>
        <w:pStyle w:val="ListParagraph"/>
        <w:numPr>
          <w:ilvl w:val="0"/>
          <w:numId w:val="29"/>
        </w:numPr>
        <w:rPr>
          <w:rFonts w:eastAsia="PMingLiU"/>
          <w:lang w:eastAsia="zh-TW"/>
        </w:rPr>
      </w:pPr>
      <w:r w:rsidRPr="00CA6A7B">
        <w:rPr>
          <w:rFonts w:eastAsia="PMingLiU" w:hAnsi="PMingLiU"/>
          <w:lang w:eastAsia="zh-TW"/>
        </w:rPr>
        <w:t>在</w:t>
      </w:r>
      <w:r w:rsidRPr="00CA6A7B">
        <w:rPr>
          <w:rFonts w:eastAsia="PMingLiU"/>
          <w:lang w:eastAsia="zh-TW"/>
        </w:rPr>
        <w:t>SAP</w:t>
      </w:r>
      <w:r w:rsidRPr="00CA6A7B">
        <w:rPr>
          <w:rFonts w:eastAsia="PMingLiU" w:hAnsi="PMingLiU"/>
          <w:lang w:eastAsia="zh-TW"/>
        </w:rPr>
        <w:t>主界面輸入口令：</w:t>
      </w:r>
      <w:r w:rsidRPr="00CA6A7B">
        <w:rPr>
          <w:rFonts w:eastAsia="PMingLiU"/>
          <w:lang w:eastAsia="zh-TW"/>
        </w:rPr>
        <w:t>WE02</w:t>
      </w:r>
      <w:r w:rsidRPr="00CA6A7B">
        <w:rPr>
          <w:rFonts w:eastAsia="PMingLiU" w:hAnsi="PMingLiU"/>
          <w:lang w:val="en-US" w:eastAsia="zh-TW"/>
        </w:rPr>
        <w:t>，按迴車鍵。</w:t>
      </w:r>
    </w:p>
    <w:p w:rsidR="00BB6169" w:rsidRPr="00CA6A7B" w:rsidRDefault="00A137F0" w:rsidP="00BB6169">
      <w:pPr>
        <w:rPr>
          <w:rFonts w:eastAsia="PMingLiU"/>
          <w:lang w:eastAsia="zh-CN"/>
        </w:rPr>
      </w:pPr>
      <w:r>
        <w:rPr>
          <w:rFonts w:eastAsia="PMingLiU"/>
          <w:lang w:val="en-US" w:eastAsia="zh-CN"/>
        </w:rPr>
        <w:lastRenderedPageBreak/>
        <w:pict>
          <v:rect id="_x0000_s1026" style="position:absolute;left:0;text-align:left;margin-left:36.45pt;margin-top:15.75pt;width:92.4pt;height:18.25pt;z-index:251660288" filled="f" strokecolor="red" strokeweight="1pt"/>
        </w:pict>
      </w:r>
      <w:r w:rsidR="00D249E0">
        <w:rPr>
          <w:rFonts w:eastAsia="PMingLiU"/>
          <w:lang w:eastAsia="zh-TW"/>
        </w:rPr>
        <w:t xml:space="preserve">    </w:t>
      </w:r>
      <w:r w:rsidR="00BB6169" w:rsidRPr="00CA6A7B">
        <w:rPr>
          <w:rFonts w:eastAsia="PMingLiU"/>
          <w:lang w:val="en-US" w:eastAsia="zh-CN"/>
        </w:rPr>
        <w:drawing>
          <wp:inline distT="0" distB="0" distL="0" distR="0">
            <wp:extent cx="5397526" cy="4524233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73" cy="4526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169" w:rsidRPr="00CA6A7B" w:rsidRDefault="00BB6169" w:rsidP="00BB6169">
      <w:pPr>
        <w:pStyle w:val="ListParagraph"/>
        <w:numPr>
          <w:ilvl w:val="0"/>
          <w:numId w:val="29"/>
        </w:numPr>
        <w:rPr>
          <w:rFonts w:eastAsia="PMingLiU"/>
          <w:lang w:eastAsia="zh-CN"/>
        </w:rPr>
      </w:pPr>
      <w:r w:rsidRPr="00CA6A7B">
        <w:rPr>
          <w:rFonts w:eastAsia="PMingLiU" w:hAnsi="PMingLiU"/>
          <w:lang w:eastAsia="zh-CN"/>
        </w:rPr>
        <w:t>在</w:t>
      </w:r>
      <w:r w:rsidRPr="00CA6A7B">
        <w:rPr>
          <w:rFonts w:eastAsia="PMingLiU"/>
          <w:lang w:eastAsia="zh-CN"/>
        </w:rPr>
        <w:t>B</w:t>
      </w:r>
      <w:r w:rsidRPr="00CA6A7B">
        <w:rPr>
          <w:rFonts w:eastAsia="PMingLiU"/>
          <w:lang w:val="en-US" w:eastAsia="zh-CN"/>
        </w:rPr>
        <w:t>asic Type</w:t>
      </w:r>
      <w:r w:rsidRPr="00CA6A7B">
        <w:rPr>
          <w:rFonts w:eastAsia="PMingLiU" w:hAnsi="PMingLiU"/>
          <w:lang w:val="en-US" w:eastAsia="zh-CN"/>
        </w:rPr>
        <w:t>中輸入</w:t>
      </w:r>
      <w:r w:rsidR="00256CDC">
        <w:rPr>
          <w:rFonts w:hint="eastAsia"/>
          <w:lang w:val="en-US" w:eastAsia="zh-CN"/>
        </w:rPr>
        <w:t>INVOICE</w:t>
      </w:r>
      <w:r>
        <w:rPr>
          <w:lang w:val="en-US" w:eastAsia="zh-CN"/>
        </w:rPr>
        <w:t>02</w:t>
      </w:r>
      <w:r w:rsidRPr="00CA6A7B">
        <w:rPr>
          <w:rFonts w:eastAsia="PMingLiU" w:hAnsi="PMingLiU"/>
          <w:lang w:val="en-US" w:eastAsia="zh-CN"/>
        </w:rPr>
        <w:t>；若查詢香港數據，在</w:t>
      </w:r>
      <w:r w:rsidRPr="00CA6A7B">
        <w:rPr>
          <w:rFonts w:eastAsia="PMingLiU"/>
          <w:lang w:val="en-US" w:eastAsia="zh-CN"/>
        </w:rPr>
        <w:t>Partner Number</w:t>
      </w:r>
      <w:r w:rsidRPr="00CA6A7B">
        <w:rPr>
          <w:rFonts w:eastAsia="PMingLiU" w:hAnsi="PMingLiU"/>
          <w:lang w:val="en-US" w:eastAsia="zh-CN"/>
        </w:rPr>
        <w:t>中輸入</w:t>
      </w:r>
      <w:r w:rsidRPr="00CA6A7B">
        <w:rPr>
          <w:rFonts w:eastAsia="PMingLiU"/>
          <w:lang w:val="en-US" w:eastAsia="zh-CN"/>
        </w:rPr>
        <w:t>HK711MMDS</w:t>
      </w:r>
      <w:r w:rsidRPr="00CA6A7B">
        <w:rPr>
          <w:rFonts w:eastAsia="PMingLiU" w:hAnsi="PMingLiU"/>
          <w:lang w:val="en-US" w:eastAsia="zh-CN"/>
        </w:rPr>
        <w:t>；若查詢澳門數據，在</w:t>
      </w:r>
      <w:r w:rsidRPr="00CA6A7B">
        <w:rPr>
          <w:rFonts w:eastAsia="PMingLiU"/>
          <w:lang w:val="en-US" w:eastAsia="zh-CN"/>
        </w:rPr>
        <w:t>Partner Number</w:t>
      </w:r>
      <w:r w:rsidRPr="00CA6A7B">
        <w:rPr>
          <w:rFonts w:eastAsia="PMingLiU" w:hAnsi="PMingLiU"/>
          <w:lang w:val="en-US" w:eastAsia="zh-CN"/>
        </w:rPr>
        <w:t>中輸入</w:t>
      </w:r>
      <w:r w:rsidRPr="00CA6A7B">
        <w:rPr>
          <w:rFonts w:eastAsia="PMingLiU"/>
          <w:lang w:val="en-US" w:eastAsia="zh-CN"/>
        </w:rPr>
        <w:t>MO711MMDS</w:t>
      </w:r>
      <w:r w:rsidRPr="00CA6A7B">
        <w:rPr>
          <w:rFonts w:eastAsia="PMingLiU" w:hAnsi="PMingLiU"/>
          <w:lang w:val="en-US" w:eastAsia="zh-CN"/>
        </w:rPr>
        <w:t>。按</w:t>
      </w:r>
      <w:r w:rsidRPr="00CA6A7B">
        <w:rPr>
          <w:rFonts w:eastAsia="PMingLiU"/>
          <w:lang w:val="en-US" w:eastAsia="zh-CN"/>
        </w:rPr>
        <w:t>F8</w:t>
      </w:r>
      <w:r w:rsidRPr="00CA6A7B">
        <w:rPr>
          <w:rFonts w:eastAsia="PMingLiU" w:hAnsi="PMingLiU"/>
          <w:lang w:val="en-US" w:eastAsia="zh-CN"/>
        </w:rPr>
        <w:t>鍵運行。</w:t>
      </w:r>
    </w:p>
    <w:p w:rsidR="00BF145E" w:rsidRPr="00D249E0" w:rsidRDefault="00A137F0" w:rsidP="00D249E0">
      <w:pPr>
        <w:rPr>
          <w:lang w:val="en-GB" w:eastAsia="zh-CN"/>
        </w:rPr>
      </w:pPr>
      <w:r>
        <w:rPr>
          <w:lang w:val="en-US" w:eastAsia="zh-CN"/>
        </w:rPr>
        <w:lastRenderedPageBreak/>
        <w:pict>
          <v:rect id="_x0000_s1053" style="position:absolute;left:0;text-align:left;margin-left:14.15pt;margin-top:186.9pt;width:208.9pt;height:13pt;z-index:251687936" filled="f" strokecolor="red" strokeweight="1pt"/>
        </w:pict>
      </w:r>
      <w:r>
        <w:rPr>
          <w:lang w:val="en-US" w:eastAsia="zh-CN"/>
        </w:rPr>
        <w:pict>
          <v:rect id="_x0000_s1054" style="position:absolute;left:0;text-align:left;margin-left:17pt;margin-top:261.4pt;width:192.4pt;height:13pt;z-index:251688960" filled="f" strokecolor="red" strokeweight="1pt"/>
        </w:pict>
      </w:r>
      <w:r w:rsidR="00BB6169" w:rsidRPr="00BB6169">
        <w:rPr>
          <w:lang w:val="en-US" w:eastAsia="zh-CN"/>
        </w:rPr>
        <w:drawing>
          <wp:inline distT="0" distB="0" distL="0" distR="0">
            <wp:extent cx="5486400" cy="464574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4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DDE" w:rsidRPr="00CA6A7B" w:rsidRDefault="008E1DDE" w:rsidP="008E1DDE">
      <w:pPr>
        <w:pStyle w:val="ListParagraph"/>
        <w:numPr>
          <w:ilvl w:val="0"/>
          <w:numId w:val="29"/>
        </w:numPr>
        <w:rPr>
          <w:rFonts w:eastAsia="PMingLiU"/>
          <w:lang w:eastAsia="zh-TW"/>
        </w:rPr>
      </w:pPr>
      <w:r w:rsidRPr="00CA6A7B">
        <w:rPr>
          <w:rFonts w:eastAsia="PMingLiU" w:hAnsi="PMingLiU"/>
          <w:lang w:eastAsia="zh-TW"/>
        </w:rPr>
        <w:t>檢查是否數據出現錯誤：</w:t>
      </w:r>
    </w:p>
    <w:p w:rsidR="00A0551A" w:rsidRPr="00AD53A7" w:rsidRDefault="008E1DDE" w:rsidP="00AD53A7">
      <w:pPr>
        <w:pStyle w:val="ListParagraph"/>
        <w:numPr>
          <w:ilvl w:val="0"/>
          <w:numId w:val="30"/>
        </w:numPr>
        <w:rPr>
          <w:rFonts w:eastAsia="PMingLiU"/>
          <w:lang w:eastAsia="zh-TW"/>
        </w:rPr>
      </w:pPr>
      <w:r w:rsidRPr="00CA6A7B">
        <w:rPr>
          <w:rFonts w:eastAsia="PMingLiU" w:hAnsi="PMingLiU"/>
          <w:lang w:eastAsia="zh-TW"/>
        </w:rPr>
        <w:t>若</w:t>
      </w:r>
      <w:r>
        <w:rPr>
          <w:rFonts w:eastAsia="PMingLiU"/>
          <w:lang w:eastAsia="zh-TW"/>
        </w:rPr>
        <w:t>INVOICE</w:t>
      </w:r>
      <w:r w:rsidRPr="00CA6A7B">
        <w:rPr>
          <w:rFonts w:eastAsia="PMingLiU" w:hAnsi="PMingLiU"/>
          <w:lang w:eastAsia="zh-TW"/>
        </w:rPr>
        <w:t>下子文件夾只有</w:t>
      </w:r>
      <w:r w:rsidRPr="00CA6A7B">
        <w:rPr>
          <w:rFonts w:eastAsia="PMingLiU"/>
          <w:lang w:eastAsia="zh-TW"/>
        </w:rPr>
        <w:t>Status 53</w:t>
      </w:r>
      <w:r w:rsidRPr="00CA6A7B">
        <w:rPr>
          <w:rFonts w:eastAsia="PMingLiU" w:hAnsi="PMingLiU"/>
          <w:lang w:val="en-US" w:eastAsia="zh-TW"/>
        </w:rPr>
        <w:t>，則</w:t>
      </w:r>
      <w:r w:rsidR="00AF681D">
        <w:rPr>
          <w:rFonts w:hAnsi="PMingLiU" w:hint="eastAsia"/>
          <w:lang w:val="en-US" w:eastAsia="zh-TW"/>
        </w:rPr>
        <w:t>上傳</w:t>
      </w:r>
      <w:r w:rsidRPr="00CA6A7B">
        <w:rPr>
          <w:rFonts w:eastAsia="PMingLiU" w:hAnsi="PMingLiU"/>
          <w:lang w:val="en-US" w:eastAsia="zh-TW"/>
        </w:rPr>
        <w:t>數據沒有錯誤。</w:t>
      </w:r>
    </w:p>
    <w:p w:rsidR="00AD53A7" w:rsidRPr="00AD53A7" w:rsidRDefault="00A137F0" w:rsidP="00AD53A7">
      <w:pPr>
        <w:rPr>
          <w:lang w:eastAsia="zh-CN"/>
        </w:rPr>
      </w:pPr>
      <w:r w:rsidRPr="00A137F0">
        <w:rPr>
          <w:rFonts w:eastAsia="PMingLiU"/>
          <w:lang w:val="en-US" w:eastAsia="zh-CN"/>
        </w:rPr>
        <w:lastRenderedPageBreak/>
        <w:pict>
          <v:rect id="_x0000_s1062" style="position:absolute;left:0;text-align:left;margin-left:14.35pt;margin-top:106.4pt;width:118.4pt;height:16.5pt;z-index:251697152" filled="f" strokecolor="red" strokeweight="1pt"/>
        </w:pict>
      </w:r>
      <w:r w:rsidR="00AD53A7" w:rsidRPr="00AD53A7">
        <w:rPr>
          <w:lang w:val="en-US" w:eastAsia="zh-CN"/>
        </w:rPr>
        <w:drawing>
          <wp:inline distT="0" distB="0" distL="0" distR="0">
            <wp:extent cx="5486400" cy="4645742"/>
            <wp:effectExtent l="19050" t="0" r="0" b="0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4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19F" w:rsidRPr="00417BD2" w:rsidRDefault="00E4119F" w:rsidP="00A0551A">
      <w:pPr>
        <w:pStyle w:val="ListParagraph"/>
        <w:numPr>
          <w:ilvl w:val="0"/>
          <w:numId w:val="30"/>
        </w:numPr>
        <w:rPr>
          <w:rFonts w:eastAsia="PMingLiU"/>
          <w:lang w:eastAsia="zh-TW"/>
        </w:rPr>
      </w:pPr>
      <w:r w:rsidRPr="00417BD2">
        <w:rPr>
          <w:rFonts w:eastAsia="PMingLiU" w:hAnsi="PMingLiU"/>
          <w:lang w:eastAsia="zh-TW"/>
        </w:rPr>
        <w:t>若</w:t>
      </w:r>
      <w:r w:rsidR="003948C1" w:rsidRPr="00417BD2">
        <w:rPr>
          <w:rFonts w:eastAsia="PMingLiU"/>
          <w:lang w:eastAsia="zh-TW"/>
        </w:rPr>
        <w:t>INVOICE</w:t>
      </w:r>
      <w:r w:rsidRPr="00417BD2">
        <w:rPr>
          <w:rFonts w:eastAsia="PMingLiU" w:hAnsi="PMingLiU"/>
          <w:lang w:eastAsia="zh-TW"/>
        </w:rPr>
        <w:t>下子文件夾有</w:t>
      </w:r>
      <w:r w:rsidRPr="00417BD2">
        <w:rPr>
          <w:rFonts w:eastAsia="PMingLiU"/>
          <w:lang w:eastAsia="zh-TW"/>
        </w:rPr>
        <w:t>Status 51</w:t>
      </w:r>
      <w:r w:rsidR="00AF681D" w:rsidRPr="00417BD2">
        <w:rPr>
          <w:rFonts w:hAnsi="PMingLiU" w:hint="eastAsia"/>
          <w:lang w:val="en-US" w:eastAsia="zh-TW"/>
        </w:rPr>
        <w:t>，</w:t>
      </w:r>
      <w:r w:rsidRPr="00417BD2">
        <w:rPr>
          <w:rFonts w:eastAsia="PMingLiU" w:hAnsi="PMingLiU"/>
          <w:lang w:val="en-US" w:eastAsia="zh-TW"/>
        </w:rPr>
        <w:t>則</w:t>
      </w:r>
      <w:r w:rsidR="00AF681D" w:rsidRPr="00417BD2">
        <w:rPr>
          <w:rFonts w:hAnsi="PMingLiU" w:hint="eastAsia"/>
          <w:lang w:val="en-US" w:eastAsia="zh-TW"/>
        </w:rPr>
        <w:t>上傳</w:t>
      </w:r>
      <w:r w:rsidRPr="00417BD2">
        <w:rPr>
          <w:rFonts w:eastAsia="PMingLiU" w:hAnsi="PMingLiU"/>
          <w:lang w:val="en-US" w:eastAsia="zh-TW"/>
        </w:rPr>
        <w:t>數據出現錯誤</w:t>
      </w:r>
      <w:r w:rsidR="00AF681D" w:rsidRPr="00417BD2">
        <w:rPr>
          <w:rFonts w:hAnsi="PMingLiU" w:hint="eastAsia"/>
          <w:lang w:val="en-US" w:eastAsia="zh-TW"/>
        </w:rPr>
        <w:t>。</w:t>
      </w:r>
      <w:r w:rsidR="00AF681D" w:rsidRPr="00417BD2">
        <w:rPr>
          <w:rFonts w:hAnsi="PMingLiU" w:hint="eastAsia"/>
          <w:lang w:val="en-US" w:eastAsia="zh-TW"/>
        </w:rPr>
        <w:t>CG Query T</w:t>
      </w:r>
      <w:r w:rsidR="00AF681D" w:rsidRPr="00417BD2">
        <w:rPr>
          <w:rFonts w:hAnsi="PMingLiU"/>
          <w:lang w:val="en-US" w:eastAsia="zh-TW"/>
        </w:rPr>
        <w:t>eam</w:t>
      </w:r>
      <w:r w:rsidR="00AF681D" w:rsidRPr="00417BD2">
        <w:rPr>
          <w:rFonts w:hAnsi="PMingLiU" w:hint="eastAsia"/>
          <w:lang w:val="en-US" w:eastAsia="zh-TW"/>
        </w:rPr>
        <w:t>需要以郵件方式通知</w:t>
      </w:r>
      <w:r w:rsidR="00AF681D" w:rsidRPr="00417BD2">
        <w:rPr>
          <w:rFonts w:hAnsi="PMingLiU" w:hint="eastAsia"/>
          <w:lang w:val="en-US" w:eastAsia="zh-TW"/>
        </w:rPr>
        <w:t>HKAS</w:t>
      </w:r>
      <w:r w:rsidR="00AF681D" w:rsidRPr="00417BD2">
        <w:rPr>
          <w:rFonts w:hAnsi="PMingLiU" w:hint="eastAsia"/>
          <w:lang w:val="en-US" w:eastAsia="zh-TW"/>
        </w:rPr>
        <w:t>出現上傳錯誤。</w:t>
      </w:r>
      <w:r w:rsidR="009A6505">
        <w:rPr>
          <w:rFonts w:hAnsi="PMingLiU"/>
          <w:lang w:val="en-US" w:eastAsia="zh-TW"/>
        </w:rPr>
        <w:t>(</w:t>
      </w:r>
      <w:r w:rsidR="009A6505">
        <w:rPr>
          <w:rFonts w:hAnsi="PMingLiU" w:hint="eastAsia"/>
          <w:lang w:val="en-US" w:eastAsia="zh-TW"/>
        </w:rPr>
        <w:t>上傳錯誤的具體類型以及解決方法請參考</w:t>
      </w:r>
      <w:r w:rsidR="00CD2111">
        <w:rPr>
          <w:rFonts w:hAnsi="PMingLiU" w:hint="eastAsia"/>
          <w:lang w:val="en-US" w:eastAsia="zh-TW"/>
        </w:rPr>
        <w:t>本流程</w:t>
      </w:r>
      <w:r w:rsidR="00CD2111">
        <w:rPr>
          <w:rFonts w:hAnsi="PMingLiU" w:hint="eastAsia"/>
          <w:lang w:val="en-US" w:eastAsia="zh-TW"/>
        </w:rPr>
        <w:t>4.5</w:t>
      </w:r>
      <w:r w:rsidR="00CD2111">
        <w:rPr>
          <w:rFonts w:hAnsi="PMingLiU" w:hint="eastAsia"/>
          <w:lang w:val="en-US" w:eastAsia="zh-TW"/>
        </w:rPr>
        <w:t>上傳錯誤的類型以及解決方法</w:t>
      </w:r>
      <w:r w:rsidR="00CD2111">
        <w:rPr>
          <w:rFonts w:hAnsi="PMingLiU" w:hint="eastAsia"/>
          <w:lang w:val="en-US" w:eastAsia="zh-TW"/>
        </w:rPr>
        <w:t>)</w:t>
      </w:r>
    </w:p>
    <w:p w:rsidR="00417BD2" w:rsidRDefault="00417BD2" w:rsidP="00417BD2">
      <w:pPr>
        <w:rPr>
          <w:color w:val="FF0000"/>
          <w:lang w:eastAsia="zh-CN"/>
        </w:rPr>
      </w:pPr>
      <w:r>
        <w:rPr>
          <w:i/>
          <w:iCs/>
          <w:color w:val="0000FF"/>
          <w:szCs w:val="24"/>
          <w:lang w:val="en-US" w:eastAsia="zh-CN"/>
        </w:rPr>
        <w:lastRenderedPageBreak/>
        <w:drawing>
          <wp:inline distT="0" distB="0" distL="0" distR="0">
            <wp:extent cx="5526726" cy="2949403"/>
            <wp:effectExtent l="19050" t="0" r="0" b="0"/>
            <wp:docPr id="24" name="Picture 1" descr="cid:image001.jpg@01D1C0A0.0D60E7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C0A0.0D60E7D0"/>
                    <pic:cNvPicPr>
                      <a:picLocks noChangeAspect="1" noChangeArrowheads="1"/>
                    </pic:cNvPicPr>
                  </pic:nvPicPr>
                  <pic:blipFill>
                    <a:blip r:embed="rId22" r:link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696" cy="2950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D2" w:rsidRDefault="00417BD2" w:rsidP="00417BD2">
      <w:pPr>
        <w:rPr>
          <w:color w:val="FF0000"/>
          <w:lang w:eastAsia="zh-CN"/>
        </w:rPr>
      </w:pPr>
      <w:r>
        <w:rPr>
          <w:i/>
          <w:iCs/>
          <w:color w:val="0000FF"/>
          <w:szCs w:val="24"/>
          <w:lang w:val="en-US" w:eastAsia="zh-CN"/>
        </w:rPr>
        <w:drawing>
          <wp:inline distT="0" distB="0" distL="0" distR="0">
            <wp:extent cx="5526726" cy="3078345"/>
            <wp:effectExtent l="19050" t="0" r="0" b="0"/>
            <wp:docPr id="25" name="Picture 10" descr="cid:image003.jpg@01D1C562.B42F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03.jpg@01D1C562.B42F9860"/>
                    <pic:cNvPicPr>
                      <a:picLocks noChangeAspect="1" noChangeArrowheads="1"/>
                    </pic:cNvPicPr>
                  </pic:nvPicPr>
                  <pic:blipFill>
                    <a:blip r:embed="rId24" r:link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19" cy="3078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D2" w:rsidRDefault="00417BD2" w:rsidP="00417BD2">
      <w:pPr>
        <w:rPr>
          <w:color w:val="FF0000"/>
          <w:lang w:eastAsia="zh-CN"/>
        </w:rPr>
      </w:pPr>
      <w:r>
        <w:rPr>
          <w:i/>
          <w:iCs/>
          <w:color w:val="0000FF"/>
          <w:szCs w:val="24"/>
          <w:lang w:val="en-US" w:eastAsia="zh-CN"/>
        </w:rPr>
        <w:lastRenderedPageBreak/>
        <w:drawing>
          <wp:inline distT="0" distB="0" distL="0" distR="0">
            <wp:extent cx="5479225" cy="2871957"/>
            <wp:effectExtent l="19050" t="0" r="7175" b="0"/>
            <wp:docPr id="33" name="Picture 13" descr="cid:image004.jpg@01D1C562.B42F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id:image004.jpg@01D1C562.B42F9860"/>
                    <pic:cNvPicPr>
                      <a:picLocks noChangeAspect="1" noChangeArrowheads="1"/>
                    </pic:cNvPicPr>
                  </pic:nvPicPr>
                  <pic:blipFill>
                    <a:blip r:embed="rId26" r:link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145" cy="287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D2" w:rsidRPr="00417BD2" w:rsidRDefault="00417BD2" w:rsidP="00417BD2">
      <w:pPr>
        <w:rPr>
          <w:color w:val="FF0000"/>
          <w:lang w:eastAsia="zh-CN"/>
        </w:rPr>
      </w:pPr>
      <w:r>
        <w:rPr>
          <w:i/>
          <w:iCs/>
          <w:color w:val="0000FF"/>
          <w:szCs w:val="24"/>
          <w:lang w:val="en-US" w:eastAsia="zh-CN"/>
        </w:rPr>
        <w:drawing>
          <wp:inline distT="0" distB="0" distL="0" distR="0">
            <wp:extent cx="5478178" cy="3246807"/>
            <wp:effectExtent l="19050" t="0" r="8222" b="0"/>
            <wp:docPr id="34" name="Picture 2" descr="cid:image002.jpg@01D180F6.8DF32F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2.jpg@01D180F6.8DF32F50"/>
                    <pic:cNvPicPr>
                      <a:picLocks noChangeAspect="1" noChangeArrowheads="1"/>
                    </pic:cNvPicPr>
                  </pic:nvPicPr>
                  <pic:blipFill>
                    <a:blip r:embed="rId28" r:link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213" cy="3248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19F" w:rsidRDefault="00D97E20" w:rsidP="00E4119F">
      <w:pPr>
        <w:pStyle w:val="Heading2"/>
        <w:rPr>
          <w:rFonts w:eastAsiaTheme="minorEastAsia"/>
          <w:lang w:val="en-GB" w:eastAsia="zh-CN"/>
        </w:rPr>
      </w:pPr>
      <w:bookmarkStart w:id="9" w:name="_Toc515366422"/>
      <w:r>
        <w:rPr>
          <w:rFonts w:eastAsiaTheme="minorEastAsia" w:hint="eastAsia"/>
          <w:lang w:val="en-US" w:eastAsia="zh-CN"/>
        </w:rPr>
        <w:t>檢查</w:t>
      </w:r>
      <w:r w:rsidR="00305621">
        <w:rPr>
          <w:rFonts w:eastAsiaTheme="minorEastAsia" w:hint="eastAsia"/>
          <w:lang w:val="en-GB" w:eastAsia="zh-CN"/>
        </w:rPr>
        <w:t>FTP</w:t>
      </w:r>
      <w:r w:rsidR="00447132">
        <w:rPr>
          <w:rFonts w:eastAsiaTheme="minorEastAsia" w:hint="eastAsia"/>
          <w:lang w:val="en-GB" w:eastAsia="zh-CN"/>
        </w:rPr>
        <w:t>上傳</w:t>
      </w:r>
      <w:r w:rsidR="00305621">
        <w:rPr>
          <w:rFonts w:eastAsiaTheme="minorEastAsia" w:hint="eastAsia"/>
          <w:lang w:val="en-GB" w:eastAsia="zh-CN"/>
        </w:rPr>
        <w:t>數據</w:t>
      </w:r>
      <w:bookmarkEnd w:id="9"/>
    </w:p>
    <w:p w:rsidR="00305621" w:rsidRPr="00CA6A7B" w:rsidRDefault="00305621" w:rsidP="00305621">
      <w:pPr>
        <w:pStyle w:val="ListParagraph"/>
        <w:numPr>
          <w:ilvl w:val="0"/>
          <w:numId w:val="29"/>
        </w:numPr>
        <w:rPr>
          <w:rFonts w:eastAsia="PMingLiU"/>
          <w:szCs w:val="24"/>
          <w:lang w:val="en-GB" w:eastAsia="en-US"/>
        </w:rPr>
      </w:pPr>
      <w:r w:rsidRPr="00CA6A7B">
        <w:rPr>
          <w:rFonts w:eastAsia="PMingLiU" w:hAnsi="PMingLiU"/>
          <w:szCs w:val="24"/>
          <w:lang w:val="en-GB" w:eastAsia="zh-CN"/>
        </w:rPr>
        <w:t>打開</w:t>
      </w:r>
      <w:r w:rsidRPr="00CA6A7B">
        <w:rPr>
          <w:rFonts w:eastAsia="PMingLiU"/>
          <w:szCs w:val="24"/>
          <w:lang w:val="en-GB" w:eastAsia="zh-CN"/>
        </w:rPr>
        <w:t>FTP</w:t>
      </w:r>
      <w:r w:rsidRPr="00CA6A7B">
        <w:rPr>
          <w:rFonts w:eastAsia="PMingLiU" w:hAnsi="PMingLiU"/>
          <w:szCs w:val="24"/>
          <w:lang w:val="en-GB" w:eastAsia="zh-CN"/>
        </w:rPr>
        <w:t>系統。</w:t>
      </w:r>
    </w:p>
    <w:p w:rsidR="00305621" w:rsidRPr="00CA6A7B" w:rsidRDefault="00305621" w:rsidP="00305621">
      <w:pPr>
        <w:pStyle w:val="ListParagraph"/>
        <w:numPr>
          <w:ilvl w:val="0"/>
          <w:numId w:val="30"/>
        </w:numPr>
        <w:rPr>
          <w:rFonts w:eastAsia="PMingLiU"/>
          <w:szCs w:val="24"/>
          <w:lang w:val="en-GB" w:eastAsia="zh-CN"/>
        </w:rPr>
      </w:pPr>
      <w:r w:rsidRPr="00CA6A7B">
        <w:rPr>
          <w:rFonts w:eastAsia="PMingLiU" w:hAnsi="PMingLiU"/>
          <w:szCs w:val="24"/>
          <w:lang w:val="en-GB" w:eastAsia="zh-CN"/>
        </w:rPr>
        <w:t>雙擊</w:t>
      </w:r>
      <w:r w:rsidRPr="00CA6A7B">
        <w:rPr>
          <w:rFonts w:eastAsia="PMingLiU"/>
          <w:szCs w:val="24"/>
          <w:lang w:val="en-GB" w:eastAsia="zh-CN"/>
        </w:rPr>
        <w:t>FTP</w:t>
      </w:r>
      <w:r w:rsidRPr="00CA6A7B">
        <w:rPr>
          <w:rFonts w:eastAsia="PMingLiU" w:hAnsi="PMingLiU"/>
          <w:szCs w:val="24"/>
          <w:lang w:val="en-GB" w:eastAsia="zh-CN"/>
        </w:rPr>
        <w:t>圖標。</w:t>
      </w:r>
    </w:p>
    <w:p w:rsidR="00305621" w:rsidRPr="00CA6A7B" w:rsidRDefault="00305621" w:rsidP="00305621">
      <w:pPr>
        <w:ind w:left="720"/>
        <w:rPr>
          <w:rFonts w:eastAsia="PMingLiU"/>
          <w:szCs w:val="24"/>
          <w:lang w:val="en-GB" w:eastAsia="zh-CN"/>
        </w:rPr>
      </w:pPr>
      <w:r w:rsidRPr="00CA6A7B">
        <w:rPr>
          <w:rFonts w:eastAsia="PMingLiU"/>
          <w:szCs w:val="24"/>
          <w:lang w:val="en-US" w:eastAsia="zh-CN"/>
        </w:rPr>
        <w:drawing>
          <wp:inline distT="0" distB="0" distL="0" distR="0">
            <wp:extent cx="906145" cy="1105535"/>
            <wp:effectExtent l="19050" t="0" r="8255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621" w:rsidRPr="00CA6A7B" w:rsidRDefault="00305621" w:rsidP="00305621">
      <w:pPr>
        <w:pStyle w:val="ListParagraph"/>
        <w:numPr>
          <w:ilvl w:val="0"/>
          <w:numId w:val="30"/>
        </w:numPr>
        <w:rPr>
          <w:rFonts w:eastAsia="PMingLiU"/>
          <w:szCs w:val="24"/>
          <w:lang w:val="en-GB" w:eastAsia="zh-CN"/>
        </w:rPr>
      </w:pPr>
      <w:r w:rsidRPr="00CA6A7B">
        <w:rPr>
          <w:rFonts w:eastAsia="PMingLiU" w:hAnsi="PMingLiU"/>
          <w:szCs w:val="24"/>
          <w:lang w:val="en-GB" w:eastAsia="zh-CN"/>
        </w:rPr>
        <w:lastRenderedPageBreak/>
        <w:t>登錄系統。</w:t>
      </w:r>
    </w:p>
    <w:p w:rsidR="00305621" w:rsidRPr="00CA6A7B" w:rsidRDefault="00A137F0" w:rsidP="00305621">
      <w:pPr>
        <w:ind w:left="720"/>
        <w:rPr>
          <w:rFonts w:eastAsia="PMingLiU"/>
          <w:szCs w:val="24"/>
          <w:lang w:val="en-GB" w:eastAsia="zh-CN"/>
        </w:rPr>
      </w:pPr>
      <w:r>
        <w:rPr>
          <w:rFonts w:eastAsia="PMingLiU"/>
          <w:szCs w:val="24"/>
          <w:lang w:val="en-US" w:eastAsia="zh-CN"/>
        </w:rPr>
        <w:pict>
          <v:shapetype id="_x0000_t47" coordsize="21600,21600" o:spt="47" adj="-8280,24300,-1800,4050" path="m@0@1l@2@3nfem,l21600,r,21600l,21600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oneSegment" on="t"/>
          </v:shapetype>
          <v:shape id="_x0000_s1030" type="#_x0000_t47" style="position:absolute;left:0;text-align:left;margin-left:372pt;margin-top:90.1pt;width:1in;height:37.15pt;z-index:251665408" adj="-31665,25990,,5233,-33660,23402,-31665,25990">
            <v:textbox style="mso-next-textbox:#_x0000_s1030">
              <w:txbxContent>
                <w:p w:rsidR="00E81E97" w:rsidRPr="002F4A10" w:rsidRDefault="00E81E97" w:rsidP="00305621">
                  <w:pPr>
                    <w:rPr>
                      <w:sz w:val="16"/>
                      <w:szCs w:val="16"/>
                      <w:lang w:val="en-US" w:eastAsia="zh-CN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輸入用戶名和密碼</w:t>
                  </w:r>
                </w:p>
              </w:txbxContent>
            </v:textbox>
            <o:callout v:ext="edit" minusy="t"/>
          </v:shape>
        </w:pict>
      </w:r>
      <w:r>
        <w:rPr>
          <w:rFonts w:eastAsia="PMingLiU"/>
          <w:szCs w:val="24"/>
          <w:lang w:val="en-US" w:eastAsia="zh-CN"/>
        </w:rPr>
        <w:pict>
          <v:rect id="_x0000_s1029" style="position:absolute;left:0;text-align:left;margin-left:86.75pt;margin-top:114.1pt;width:179.7pt;height:43.2pt;z-index:251664384" filled="f" strokecolor="red" strokeweight="1pt"/>
        </w:pict>
      </w:r>
      <w:r>
        <w:rPr>
          <w:rFonts w:eastAsia="PMingLiU"/>
          <w:szCs w:val="24"/>
          <w:lang w:val="en-US" w:eastAsia="zh-CN"/>
        </w:rPr>
        <w:pict>
          <v:shape id="_x0000_s1028" type="#_x0000_t47" style="position:absolute;left:0;text-align:left;margin-left:372pt;margin-top:13.7pt;width:1in;height:37.15pt;z-index:251663360" adj="-31665,25990,,5233,-33660,23402,-31665,25990">
            <v:textbox style="mso-next-textbox:#_x0000_s1028">
              <w:txbxContent>
                <w:p w:rsidR="00E81E97" w:rsidRPr="002F4A10" w:rsidRDefault="00E81E97" w:rsidP="00305621">
                  <w:pPr>
                    <w:rPr>
                      <w:sz w:val="16"/>
                      <w:szCs w:val="16"/>
                      <w:lang w:val="en-US" w:eastAsia="zh-CN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CN"/>
                    </w:rPr>
                    <w:t>選擇</w:t>
                  </w:r>
                  <w:r>
                    <w:rPr>
                      <w:sz w:val="16"/>
                      <w:szCs w:val="16"/>
                      <w:lang w:val="en-US" w:eastAsia="zh-CN"/>
                    </w:rPr>
                    <w:t>upload to msehk</w:t>
                  </w:r>
                </w:p>
              </w:txbxContent>
            </v:textbox>
            <o:callout v:ext="edit" minusy="t"/>
          </v:shape>
        </w:pict>
      </w:r>
      <w:r>
        <w:rPr>
          <w:rFonts w:eastAsia="PMingLiU"/>
          <w:szCs w:val="24"/>
          <w:lang w:val="en-US" w:eastAsia="zh-CN"/>
        </w:rPr>
        <w:pict>
          <v:rect id="_x0000_s1027" style="position:absolute;left:0;text-align:left;margin-left:86.75pt;margin-top:50.85pt;width:179.7pt;height:17.55pt;z-index:251662336" filled="f" strokecolor="red" strokeweight="1pt"/>
        </w:pict>
      </w:r>
      <w:r w:rsidR="00305621" w:rsidRPr="00CA6A7B">
        <w:rPr>
          <w:rFonts w:eastAsia="PMingLiU"/>
          <w:szCs w:val="24"/>
          <w:lang w:val="en-US" w:eastAsia="zh-CN"/>
        </w:rPr>
        <w:drawing>
          <wp:inline distT="0" distB="0" distL="0" distR="0">
            <wp:extent cx="3916680" cy="3105150"/>
            <wp:effectExtent l="19050" t="0" r="762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621" w:rsidRPr="00CA6A7B" w:rsidRDefault="00305621" w:rsidP="00305621">
      <w:pPr>
        <w:rPr>
          <w:rFonts w:eastAsia="PMingLiU"/>
          <w:szCs w:val="24"/>
          <w:lang w:val="en-GB" w:eastAsia="zh-CN"/>
        </w:rPr>
      </w:pPr>
      <w:r w:rsidRPr="00CA6A7B">
        <w:rPr>
          <w:rFonts w:eastAsia="PMingLiU"/>
          <w:szCs w:val="24"/>
          <w:lang w:val="en-US" w:eastAsia="zh-CN"/>
        </w:rPr>
        <w:drawing>
          <wp:inline distT="0" distB="0" distL="0" distR="0">
            <wp:extent cx="6101650" cy="1677725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152" cy="167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621" w:rsidRPr="00847D59" w:rsidRDefault="00305621" w:rsidP="00305621">
      <w:pPr>
        <w:pStyle w:val="ListParagraph"/>
        <w:numPr>
          <w:ilvl w:val="0"/>
          <w:numId w:val="29"/>
        </w:numPr>
        <w:rPr>
          <w:rFonts w:eastAsia="PMingLiU"/>
          <w:szCs w:val="24"/>
          <w:lang w:val="en-GB" w:eastAsia="zh-CN"/>
        </w:rPr>
      </w:pPr>
      <w:r w:rsidRPr="00847D59">
        <w:rPr>
          <w:rFonts w:eastAsia="PMingLiU" w:hAnsi="PMingLiU"/>
          <w:szCs w:val="24"/>
          <w:lang w:val="en-GB" w:eastAsia="zh-CN"/>
        </w:rPr>
        <w:t>在</w:t>
      </w:r>
      <w:r w:rsidRPr="00847D59">
        <w:rPr>
          <w:rFonts w:eastAsia="PMingLiU"/>
          <w:szCs w:val="24"/>
          <w:lang w:val="en-GB" w:eastAsia="zh-CN"/>
        </w:rPr>
        <w:t>R</w:t>
      </w:r>
      <w:r w:rsidRPr="00847D59">
        <w:rPr>
          <w:rFonts w:eastAsia="PMingLiU"/>
          <w:szCs w:val="24"/>
          <w:lang w:val="en-US" w:eastAsia="zh-CN"/>
        </w:rPr>
        <w:t>emote Site</w:t>
      </w:r>
      <w:r w:rsidRPr="00847D59">
        <w:rPr>
          <w:rFonts w:eastAsia="PMingLiU" w:hAnsi="PMingLiU"/>
          <w:szCs w:val="24"/>
          <w:lang w:val="en-US" w:eastAsia="zh-CN"/>
        </w:rPr>
        <w:t>輸入</w:t>
      </w:r>
      <w:r w:rsidRPr="00847D59">
        <w:rPr>
          <w:rFonts w:eastAsia="PMingLiU"/>
          <w:szCs w:val="24"/>
          <w:lang w:val="en-US" w:eastAsia="zh-CN"/>
        </w:rPr>
        <w:t>DF IT</w:t>
      </w:r>
      <w:r w:rsidRPr="00847D59">
        <w:rPr>
          <w:rFonts w:eastAsia="PMingLiU" w:hAnsi="PMingLiU"/>
          <w:szCs w:val="24"/>
          <w:lang w:val="en-US" w:eastAsia="zh-CN"/>
        </w:rPr>
        <w:t>郵件的原始數據路徑；在</w:t>
      </w:r>
      <w:r w:rsidRPr="00847D59">
        <w:rPr>
          <w:rFonts w:eastAsia="PMingLiU"/>
          <w:szCs w:val="24"/>
          <w:lang w:val="en-US" w:eastAsia="zh-CN"/>
        </w:rPr>
        <w:t>Local System</w:t>
      </w:r>
      <w:r w:rsidRPr="00847D59">
        <w:rPr>
          <w:rFonts w:eastAsia="PMingLiU" w:hAnsi="PMingLiU"/>
          <w:szCs w:val="24"/>
          <w:lang w:val="en-US" w:eastAsia="zh-CN"/>
        </w:rPr>
        <w:t>輸入存放原始數據的文件夾：</w:t>
      </w:r>
    </w:p>
    <w:p w:rsidR="00305621" w:rsidRPr="00CA6A7B" w:rsidRDefault="00A137F0" w:rsidP="00305621">
      <w:pPr>
        <w:rPr>
          <w:rFonts w:eastAsia="PMingLiU"/>
          <w:szCs w:val="24"/>
          <w:lang w:val="en-GB" w:eastAsia="zh-CN"/>
        </w:rPr>
      </w:pPr>
      <w:r>
        <w:rPr>
          <w:rFonts w:eastAsia="PMingLiU"/>
          <w:szCs w:val="24"/>
          <w:lang w:val="en-US" w:eastAsia="zh-CN"/>
        </w:rPr>
        <w:pict>
          <v:rect id="_x0000_s1031" style="position:absolute;left:0;text-align:left;margin-left:238.65pt;margin-top:19.4pt;width:232.7pt;height:18.3pt;z-index:251666432" filled="f" strokecolor="red" strokeweight="1pt"/>
        </w:pict>
      </w:r>
      <w:r>
        <w:rPr>
          <w:rFonts w:eastAsia="PMingLiU"/>
          <w:szCs w:val="24"/>
          <w:lang w:val="en-US" w:eastAsia="zh-CN"/>
        </w:rPr>
        <w:pict>
          <v:rect id="_x0000_s1032" style="position:absolute;left:0;text-align:left;margin-left:-1.5pt;margin-top:19.4pt;width:232.7pt;height:18.3pt;z-index:251667456" filled="f" strokecolor="red" strokeweight="1pt"/>
        </w:pict>
      </w:r>
      <w:r w:rsidR="00847D59">
        <w:rPr>
          <w:rFonts w:eastAsia="PMingLiU"/>
          <w:szCs w:val="24"/>
          <w:lang w:val="en-US" w:eastAsia="zh-CN"/>
        </w:rPr>
        <w:drawing>
          <wp:inline distT="0" distB="0" distL="0" distR="0">
            <wp:extent cx="6043295" cy="234914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2349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621" w:rsidRPr="00FA3118" w:rsidRDefault="00305621" w:rsidP="00305621">
      <w:pPr>
        <w:pStyle w:val="ListParagraph"/>
        <w:numPr>
          <w:ilvl w:val="0"/>
          <w:numId w:val="29"/>
        </w:numPr>
        <w:rPr>
          <w:rFonts w:eastAsia="PMingLiU"/>
          <w:szCs w:val="24"/>
          <w:lang w:val="en-GB" w:eastAsia="zh-TW"/>
        </w:rPr>
      </w:pPr>
      <w:r w:rsidRPr="00847D59">
        <w:rPr>
          <w:rFonts w:eastAsia="PMingLiU" w:hAnsi="PMingLiU"/>
          <w:szCs w:val="24"/>
          <w:lang w:val="en-GB" w:eastAsia="zh-TW"/>
        </w:rPr>
        <w:lastRenderedPageBreak/>
        <w:t>選中需要移動的四個文件，然後按</w:t>
      </w:r>
      <w:r w:rsidRPr="00847D59">
        <w:rPr>
          <w:rFonts w:eastAsia="PMingLiU"/>
          <w:lang w:val="en-US" w:eastAsia="zh-CN"/>
        </w:rPr>
        <w:drawing>
          <wp:inline distT="0" distB="0" distL="0" distR="0">
            <wp:extent cx="211455" cy="200660"/>
            <wp:effectExtent l="1905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0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7D59">
        <w:rPr>
          <w:rFonts w:eastAsia="PMingLiU" w:hAnsi="PMingLiU"/>
          <w:szCs w:val="24"/>
          <w:lang w:val="en-GB" w:eastAsia="zh-TW"/>
        </w:rPr>
        <w:t>按鈕。將原始數據放入</w:t>
      </w:r>
      <w:r w:rsidR="00FA3118">
        <w:rPr>
          <w:rFonts w:hAnsi="PMingLiU" w:hint="eastAsia"/>
          <w:szCs w:val="24"/>
          <w:lang w:val="en-GB" w:eastAsia="zh-CN"/>
        </w:rPr>
        <w:t>下面</w:t>
      </w:r>
      <w:r w:rsidR="00FA3118">
        <w:rPr>
          <w:rFonts w:hAnsi="PMingLiU"/>
          <w:szCs w:val="24"/>
          <w:lang w:val="en-GB" w:eastAsia="zh-CN"/>
        </w:rPr>
        <w:t>的</w:t>
      </w:r>
      <w:r w:rsidRPr="00847D59">
        <w:rPr>
          <w:rFonts w:eastAsia="PMingLiU" w:hAnsi="PMingLiU"/>
          <w:szCs w:val="24"/>
          <w:lang w:val="en-GB" w:eastAsia="zh-TW"/>
        </w:rPr>
        <w:t>文件夾。</w:t>
      </w:r>
    </w:p>
    <w:p w:rsidR="00A137F0" w:rsidRDefault="00FA3118">
      <w:pPr>
        <w:pStyle w:val="ListParagraph"/>
        <w:rPr>
          <w:rFonts w:eastAsia="PMingLiU"/>
          <w:szCs w:val="24"/>
          <w:lang w:val="en-GB" w:eastAsia="zh-CN"/>
        </w:rPr>
      </w:pPr>
      <w:r w:rsidRPr="00847D59">
        <w:rPr>
          <w:rFonts w:eastAsia="PMingLiU" w:hAnsi="PMingLiU"/>
          <w:szCs w:val="24"/>
          <w:lang w:val="en-GB" w:eastAsia="zh-CN"/>
        </w:rPr>
        <w:t>路徑：</w:t>
      </w:r>
      <w:r w:rsidRPr="00847D59">
        <w:rPr>
          <w:rFonts w:eastAsia="PMingLiU"/>
        </w:rPr>
        <w:t>O:\MMDS 7-Eleven\7-Eleven Query Team\Daily Invoice Interface Upload\Daily Interface file from FTP</w:t>
      </w:r>
    </w:p>
    <w:p w:rsidR="00A137F0" w:rsidRDefault="00A137F0">
      <w:pPr>
        <w:pStyle w:val="ListParagraph"/>
        <w:rPr>
          <w:rFonts w:eastAsia="PMingLiU"/>
          <w:szCs w:val="24"/>
          <w:lang w:val="en-GB" w:eastAsia="zh-TW"/>
        </w:rPr>
      </w:pPr>
    </w:p>
    <w:p w:rsidR="00305621" w:rsidRDefault="00A137F0" w:rsidP="00305621">
      <w:pPr>
        <w:rPr>
          <w:szCs w:val="24"/>
          <w:lang w:val="en-GB" w:eastAsia="zh-CN"/>
        </w:rPr>
      </w:pPr>
      <w:r w:rsidRPr="00A137F0">
        <w:rPr>
          <w:rFonts w:eastAsia="PMingLiU"/>
          <w:szCs w:val="24"/>
          <w:lang w:val="en-US" w:eastAsia="zh-CN"/>
        </w:rPr>
        <w:pict>
          <v:rect id="_x0000_s1034" style="position:absolute;left:0;text-align:left;margin-left:226.15pt;margin-top:74.85pt;width:17.95pt;height:10.8pt;z-index:251669504" filled="f" strokecolor="red" strokeweight="1pt"/>
        </w:pict>
      </w:r>
      <w:r w:rsidRPr="00A137F0">
        <w:rPr>
          <w:rFonts w:eastAsia="PMingLiU"/>
          <w:szCs w:val="24"/>
          <w:lang w:val="en-US" w:eastAsia="zh-CN"/>
        </w:rPr>
        <w:pict>
          <v:rect id="_x0000_s1033" style="position:absolute;left:0;text-align:left;margin-left:246.9pt;margin-top:74.85pt;width:91.1pt;height:26.7pt;z-index:251668480" filled="f" strokecolor="red" strokeweight="1pt"/>
        </w:pict>
      </w:r>
      <w:r w:rsidR="00847D59">
        <w:rPr>
          <w:szCs w:val="24"/>
          <w:lang w:val="en-US" w:eastAsia="zh-CN"/>
        </w:rPr>
        <w:drawing>
          <wp:inline distT="0" distB="0" distL="0" distR="0">
            <wp:extent cx="6043295" cy="2349422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2349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AE1" w:rsidRPr="00436AE1" w:rsidRDefault="00AC0E5C" w:rsidP="00436AE1">
      <w:pPr>
        <w:pStyle w:val="ListParagraph"/>
        <w:numPr>
          <w:ilvl w:val="0"/>
          <w:numId w:val="29"/>
        </w:numPr>
        <w:rPr>
          <w:szCs w:val="24"/>
          <w:lang w:val="en-GB" w:eastAsia="zh-TW"/>
        </w:rPr>
      </w:pPr>
      <w:r>
        <w:rPr>
          <w:rFonts w:hint="eastAsia"/>
          <w:szCs w:val="24"/>
          <w:lang w:val="en-GB" w:eastAsia="zh-TW"/>
        </w:rPr>
        <w:t>CG Q</w:t>
      </w:r>
      <w:r>
        <w:rPr>
          <w:szCs w:val="24"/>
          <w:lang w:val="en-US" w:eastAsia="zh-TW"/>
        </w:rPr>
        <w:t>uery Team</w:t>
      </w:r>
      <w:r>
        <w:rPr>
          <w:rFonts w:hint="eastAsia"/>
          <w:szCs w:val="24"/>
          <w:lang w:val="en-US" w:eastAsia="zh-TW"/>
        </w:rPr>
        <w:t>完成在</w:t>
      </w:r>
      <w:r>
        <w:rPr>
          <w:rFonts w:hint="eastAsia"/>
          <w:szCs w:val="24"/>
          <w:lang w:val="en-US" w:eastAsia="zh-TW"/>
        </w:rPr>
        <w:t>SAP</w:t>
      </w:r>
      <w:r w:rsidR="003B0D1A">
        <w:rPr>
          <w:rFonts w:hint="eastAsia"/>
          <w:szCs w:val="24"/>
          <w:lang w:val="en-US" w:eastAsia="zh-TW"/>
        </w:rPr>
        <w:t>中檢查上傳數據以及檢查</w:t>
      </w:r>
      <w:r>
        <w:rPr>
          <w:rFonts w:hint="eastAsia"/>
          <w:szCs w:val="24"/>
          <w:lang w:val="en-US" w:eastAsia="zh-TW"/>
        </w:rPr>
        <w:t>FTP</w:t>
      </w:r>
      <w:r w:rsidR="003B0D1A">
        <w:rPr>
          <w:rFonts w:hint="eastAsia"/>
          <w:szCs w:val="24"/>
          <w:lang w:val="en-US" w:eastAsia="zh-TW"/>
        </w:rPr>
        <w:t>數據</w:t>
      </w:r>
      <w:r>
        <w:rPr>
          <w:rFonts w:hint="eastAsia"/>
          <w:szCs w:val="24"/>
          <w:lang w:val="en-US" w:eastAsia="zh-TW"/>
        </w:rPr>
        <w:t>后，需要發反饋郵件給</w:t>
      </w:r>
      <w:r>
        <w:rPr>
          <w:rFonts w:hint="eastAsia"/>
          <w:szCs w:val="24"/>
          <w:lang w:val="en-US" w:eastAsia="zh-TW"/>
        </w:rPr>
        <w:t>HKAS</w:t>
      </w:r>
      <w:r w:rsidR="00B46003">
        <w:rPr>
          <w:rFonts w:hint="eastAsia"/>
          <w:szCs w:val="24"/>
          <w:lang w:val="en-US" w:eastAsia="zh-TW"/>
        </w:rPr>
        <w:t>告知</w:t>
      </w:r>
      <w:r>
        <w:rPr>
          <w:rFonts w:hint="eastAsia"/>
          <w:szCs w:val="24"/>
          <w:lang w:val="en-US" w:eastAsia="zh-TW"/>
        </w:rPr>
        <w:t>是否上傳存在錯誤。</w:t>
      </w:r>
    </w:p>
    <w:p w:rsidR="00305621" w:rsidRDefault="00436AE1" w:rsidP="00305621">
      <w:pPr>
        <w:rPr>
          <w:lang w:val="en-GB" w:eastAsia="zh-CN"/>
        </w:rPr>
      </w:pPr>
      <w:r w:rsidRPr="00436AE1">
        <w:rPr>
          <w:lang w:val="en-US" w:eastAsia="zh-CN"/>
        </w:rPr>
        <w:drawing>
          <wp:inline distT="0" distB="0" distL="0" distR="0">
            <wp:extent cx="5486400" cy="3635706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35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302" w:rsidRDefault="00923D3F" w:rsidP="00395302">
      <w:pPr>
        <w:pStyle w:val="Heading2"/>
        <w:rPr>
          <w:rFonts w:eastAsiaTheme="minorEastAsia"/>
          <w:lang w:val="en-US" w:eastAsia="zh-CN"/>
        </w:rPr>
      </w:pPr>
      <w:bookmarkStart w:id="10" w:name="_Toc515366423"/>
      <w:r>
        <w:rPr>
          <w:rFonts w:eastAsiaTheme="minorEastAsia" w:hint="eastAsia"/>
          <w:lang w:val="en-GB" w:eastAsia="zh-CN"/>
        </w:rPr>
        <w:lastRenderedPageBreak/>
        <w:t>比對</w:t>
      </w:r>
      <w:r w:rsidR="00395302">
        <w:rPr>
          <w:rFonts w:eastAsiaTheme="minorEastAsia" w:hint="eastAsia"/>
          <w:lang w:val="en-GB" w:eastAsia="zh-CN"/>
        </w:rPr>
        <w:t>SAP</w:t>
      </w:r>
      <w:r w:rsidR="002010A3">
        <w:rPr>
          <w:rFonts w:eastAsiaTheme="minorEastAsia" w:hint="eastAsia"/>
          <w:lang w:val="en-GB" w:eastAsia="zh-CN"/>
        </w:rPr>
        <w:t>/</w:t>
      </w:r>
      <w:r w:rsidR="00395302">
        <w:rPr>
          <w:rFonts w:eastAsiaTheme="minorEastAsia" w:hint="eastAsia"/>
          <w:lang w:val="en-GB" w:eastAsia="zh-CN"/>
        </w:rPr>
        <w:t>Flyspeed</w:t>
      </w:r>
      <w:r w:rsidR="002010A3">
        <w:rPr>
          <w:rFonts w:eastAsiaTheme="minorEastAsia" w:hint="eastAsia"/>
          <w:lang w:val="en-GB" w:eastAsia="zh-CN"/>
        </w:rPr>
        <w:t>/FTP</w:t>
      </w:r>
      <w:r w:rsidR="00395302">
        <w:rPr>
          <w:rFonts w:eastAsiaTheme="minorEastAsia" w:hint="eastAsia"/>
          <w:lang w:val="en-US" w:eastAsia="zh-CN"/>
        </w:rPr>
        <w:t>數據</w:t>
      </w:r>
      <w:bookmarkEnd w:id="10"/>
    </w:p>
    <w:p w:rsidR="00395302" w:rsidRDefault="00BA3003" w:rsidP="00BA3003">
      <w:pPr>
        <w:pStyle w:val="Heading3"/>
        <w:rPr>
          <w:rFonts w:eastAsiaTheme="minorEastAsia"/>
          <w:lang w:val="en-US" w:eastAsia="zh-CN"/>
        </w:rPr>
      </w:pPr>
      <w:bookmarkStart w:id="11" w:name="_Toc515366424"/>
      <w:r>
        <w:rPr>
          <w:rFonts w:eastAsiaTheme="minorEastAsia" w:hint="eastAsia"/>
          <w:lang w:val="en-US" w:eastAsia="zh-CN"/>
        </w:rPr>
        <w:t>提取</w:t>
      </w:r>
      <w:r w:rsidR="00A9154F">
        <w:rPr>
          <w:rFonts w:eastAsiaTheme="minorEastAsia" w:hint="eastAsia"/>
          <w:lang w:val="en-US" w:eastAsia="zh-CN"/>
        </w:rPr>
        <w:t>SAP</w:t>
      </w:r>
      <w:r>
        <w:rPr>
          <w:rFonts w:eastAsiaTheme="minorEastAsia" w:hint="eastAsia"/>
          <w:lang w:val="en-US" w:eastAsia="zh-CN"/>
        </w:rPr>
        <w:t>數據</w:t>
      </w:r>
      <w:bookmarkEnd w:id="11"/>
    </w:p>
    <w:p w:rsidR="00BA3003" w:rsidRPr="00CA6A7B" w:rsidRDefault="00BA3003" w:rsidP="00BA3003">
      <w:pPr>
        <w:pStyle w:val="ListParagraph"/>
        <w:numPr>
          <w:ilvl w:val="0"/>
          <w:numId w:val="29"/>
        </w:numPr>
        <w:rPr>
          <w:rFonts w:eastAsia="PMingLiU"/>
          <w:lang w:eastAsia="zh-TW"/>
        </w:rPr>
      </w:pPr>
      <w:r w:rsidRPr="00CA6A7B">
        <w:rPr>
          <w:rFonts w:eastAsia="PMingLiU" w:hAnsi="PMingLiU"/>
          <w:lang w:eastAsia="zh-TW"/>
        </w:rPr>
        <w:t>在</w:t>
      </w:r>
      <w:r w:rsidRPr="00CA6A7B">
        <w:rPr>
          <w:rFonts w:eastAsia="PMingLiU"/>
          <w:lang w:eastAsia="zh-TW"/>
        </w:rPr>
        <w:t>SAP</w:t>
      </w:r>
      <w:r w:rsidRPr="00CA6A7B">
        <w:rPr>
          <w:rFonts w:eastAsia="PMingLiU" w:hAnsi="PMingLiU"/>
          <w:lang w:eastAsia="zh-TW"/>
        </w:rPr>
        <w:t>主界面輸入口令：</w:t>
      </w:r>
      <w:r>
        <w:rPr>
          <w:rFonts w:hint="eastAsia"/>
          <w:lang w:eastAsia="zh-TW"/>
        </w:rPr>
        <w:t>FBL1N</w:t>
      </w:r>
      <w:r w:rsidRPr="00CA6A7B">
        <w:rPr>
          <w:rFonts w:eastAsia="PMingLiU" w:hAnsi="PMingLiU"/>
          <w:lang w:val="en-US" w:eastAsia="zh-TW"/>
        </w:rPr>
        <w:t>，按迴車鍵。</w:t>
      </w:r>
    </w:p>
    <w:p w:rsidR="00BA3003" w:rsidRPr="00BA3003" w:rsidRDefault="00A137F0" w:rsidP="00BA3003">
      <w:pPr>
        <w:rPr>
          <w:lang w:eastAsia="zh-CN"/>
        </w:rPr>
      </w:pPr>
      <w:r w:rsidRPr="00A137F0">
        <w:rPr>
          <w:rFonts w:eastAsia="PMingLiU"/>
          <w:szCs w:val="24"/>
          <w:lang w:val="en-US" w:eastAsia="zh-CN"/>
        </w:rPr>
        <w:pict>
          <v:rect id="_x0000_s1056" style="position:absolute;left:0;text-align:left;margin-left:9.3pt;margin-top:16.6pt;width:84.95pt;height:14.3pt;z-index:251691008" filled="f" strokecolor="red" strokeweight="1pt"/>
        </w:pict>
      </w:r>
      <w:r w:rsidR="00BA3003">
        <w:rPr>
          <w:rFonts w:hint="eastAsia"/>
          <w:lang w:val="en-US" w:eastAsia="zh-CN"/>
        </w:rPr>
        <w:drawing>
          <wp:inline distT="0" distB="0" distL="0" distR="0">
            <wp:extent cx="5514790" cy="4469587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006" cy="4468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003" w:rsidRPr="00CA6A7B" w:rsidRDefault="00BA3003" w:rsidP="00BA3003">
      <w:pPr>
        <w:pStyle w:val="ListParagraph"/>
        <w:numPr>
          <w:ilvl w:val="0"/>
          <w:numId w:val="29"/>
        </w:numPr>
        <w:rPr>
          <w:rFonts w:eastAsia="PMingLiU"/>
          <w:lang w:eastAsia="zh-CN"/>
        </w:rPr>
      </w:pPr>
      <w:r w:rsidRPr="00CA6A7B">
        <w:rPr>
          <w:rFonts w:eastAsia="PMingLiU" w:hAnsi="PMingLiU"/>
          <w:lang w:eastAsia="zh-CN"/>
        </w:rPr>
        <w:t>在</w:t>
      </w:r>
      <w:r w:rsidR="001B2C2F">
        <w:rPr>
          <w:rFonts w:eastAsia="PMingLiU"/>
          <w:lang w:val="en-US" w:eastAsia="zh-CN"/>
        </w:rPr>
        <w:t>Company code</w:t>
      </w:r>
      <w:r w:rsidR="001B2C2F">
        <w:rPr>
          <w:rFonts w:hint="eastAsia"/>
          <w:lang w:val="en-US" w:eastAsia="zh-CN"/>
        </w:rPr>
        <w:t>中輸入</w:t>
      </w:r>
      <w:r w:rsidR="001B2C2F">
        <w:rPr>
          <w:lang w:val="en-US" w:eastAsia="zh-CN"/>
        </w:rPr>
        <w:t>H001</w:t>
      </w:r>
      <w:r w:rsidR="001B2C2F">
        <w:rPr>
          <w:rFonts w:hint="eastAsia"/>
          <w:lang w:val="en-US" w:eastAsia="zh-CN"/>
        </w:rPr>
        <w:t>（香港）</w:t>
      </w:r>
      <w:r w:rsidR="001B2C2F">
        <w:rPr>
          <w:lang w:val="en-US" w:eastAsia="zh-CN"/>
        </w:rPr>
        <w:t>/</w:t>
      </w:r>
      <w:r w:rsidR="001B2C2F">
        <w:rPr>
          <w:rFonts w:hint="eastAsia"/>
          <w:lang w:val="en-US" w:eastAsia="zh-CN"/>
        </w:rPr>
        <w:t>A001</w:t>
      </w:r>
      <w:r w:rsidR="00340A13">
        <w:rPr>
          <w:rFonts w:hint="eastAsia"/>
          <w:lang w:val="en-US" w:eastAsia="zh-CN"/>
        </w:rPr>
        <w:t>（澳門）；選擇</w:t>
      </w:r>
      <w:r w:rsidR="00340A13">
        <w:rPr>
          <w:lang w:val="en-US" w:eastAsia="zh-CN"/>
        </w:rPr>
        <w:t>All items</w:t>
      </w:r>
      <w:r w:rsidR="00DF2CE5">
        <w:rPr>
          <w:rFonts w:hint="eastAsia"/>
          <w:lang w:val="en-US" w:eastAsia="zh-CN"/>
        </w:rPr>
        <w:t>；</w:t>
      </w:r>
      <w:r w:rsidR="00DF2CE5">
        <w:rPr>
          <w:lang w:val="en-US" w:eastAsia="zh-CN"/>
        </w:rPr>
        <w:t>Customer items</w:t>
      </w:r>
      <w:r w:rsidR="00DF2CE5">
        <w:rPr>
          <w:rFonts w:hint="eastAsia"/>
          <w:lang w:val="en-US" w:eastAsia="zh-CN"/>
        </w:rPr>
        <w:t>，</w:t>
      </w:r>
      <w:r w:rsidR="007C32AE">
        <w:rPr>
          <w:rFonts w:hint="eastAsia"/>
          <w:lang w:val="en-US" w:eastAsia="zh-CN"/>
        </w:rPr>
        <w:t>按</w:t>
      </w:r>
      <w:r w:rsidR="007C32AE">
        <w:rPr>
          <w:rFonts w:hint="eastAsia"/>
          <w:lang w:val="en-US" w:eastAsia="zh-CN"/>
        </w:rPr>
        <w:drawing>
          <wp:inline distT="0" distB="0" distL="0" distR="0">
            <wp:extent cx="314325" cy="314325"/>
            <wp:effectExtent l="19050" t="0" r="9525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32AE">
        <w:rPr>
          <w:rFonts w:hint="eastAsia"/>
          <w:lang w:val="en-US" w:eastAsia="zh-CN"/>
        </w:rPr>
        <w:t>按鈕。</w:t>
      </w:r>
    </w:p>
    <w:p w:rsidR="00395302" w:rsidRPr="00BA3003" w:rsidRDefault="00A137F0" w:rsidP="00305621">
      <w:pPr>
        <w:rPr>
          <w:lang w:eastAsia="zh-CN"/>
        </w:rPr>
      </w:pPr>
      <w:r w:rsidRPr="00A137F0">
        <w:rPr>
          <w:rFonts w:eastAsia="PMingLiU"/>
          <w:szCs w:val="24"/>
          <w:lang w:val="en-US" w:eastAsia="zh-CN"/>
        </w:rPr>
        <w:lastRenderedPageBreak/>
        <w:pict>
          <v:rect id="_x0000_s1086" style="position:absolute;left:0;text-align:left;margin-left:26.9pt;margin-top:348.9pt;width:54pt;height:11.7pt;z-index:251719680" filled="f" strokecolor="red" strokeweight="1pt"/>
        </w:pict>
      </w:r>
      <w:r w:rsidRPr="00A137F0">
        <w:rPr>
          <w:rFonts w:eastAsia="PMingLiU"/>
          <w:szCs w:val="24"/>
          <w:lang w:val="en-US" w:eastAsia="zh-CN"/>
        </w:rPr>
        <w:pict>
          <v:rect id="_x0000_s1057" style="position:absolute;left:0;text-align:left;margin-left:18.25pt;margin-top:92.9pt;width:148.75pt;height:10.1pt;z-index:251692032" filled="f" strokecolor="red" strokeweight="1pt"/>
        </w:pict>
      </w:r>
      <w:r w:rsidRPr="00A137F0">
        <w:rPr>
          <w:rFonts w:eastAsia="PMingLiU"/>
          <w:szCs w:val="24"/>
          <w:lang w:val="en-US" w:eastAsia="zh-CN"/>
        </w:rPr>
        <w:pict>
          <v:rect id="_x0000_s1084" style="position:absolute;left:0;text-align:left;margin-left:21.95pt;margin-top:262.65pt;width:54pt;height:24.55pt;z-index:251718656" filled="f" strokecolor="red" strokeweight="1pt"/>
        </w:pict>
      </w:r>
      <w:r w:rsidR="00DF2CE5">
        <w:rPr>
          <w:lang w:val="en-US" w:eastAsia="zh-CN"/>
        </w:rPr>
        <w:drawing>
          <wp:inline distT="0" distB="0" distL="0" distR="0">
            <wp:extent cx="5574777" cy="4928260"/>
            <wp:effectExtent l="19050" t="0" r="6873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770" cy="492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51A" w:rsidRPr="007C32AE" w:rsidRDefault="007C32AE" w:rsidP="007C32AE">
      <w:pPr>
        <w:pStyle w:val="ListParagraph"/>
        <w:numPr>
          <w:ilvl w:val="0"/>
          <w:numId w:val="29"/>
        </w:numPr>
        <w:rPr>
          <w:rFonts w:eastAsia="PMingLiU"/>
          <w:szCs w:val="24"/>
          <w:lang w:val="en-GB" w:eastAsia="zh-CN"/>
        </w:rPr>
      </w:pPr>
      <w:r>
        <w:rPr>
          <w:rFonts w:hint="eastAsia"/>
          <w:szCs w:val="24"/>
          <w:lang w:val="en-US" w:eastAsia="zh-CN"/>
        </w:rPr>
        <w:t>在</w:t>
      </w:r>
      <w:r>
        <w:rPr>
          <w:rFonts w:hint="eastAsia"/>
          <w:szCs w:val="24"/>
          <w:lang w:val="en-US" w:eastAsia="zh-CN"/>
        </w:rPr>
        <w:t xml:space="preserve"> </w:t>
      </w:r>
      <w:r>
        <w:rPr>
          <w:szCs w:val="24"/>
          <w:lang w:val="en-US" w:eastAsia="zh-CN"/>
        </w:rPr>
        <w:t>Entry Date</w:t>
      </w:r>
      <w:r>
        <w:rPr>
          <w:rFonts w:hint="eastAsia"/>
          <w:szCs w:val="24"/>
          <w:lang w:val="en-US" w:eastAsia="zh-CN"/>
        </w:rPr>
        <w:t>中</w:t>
      </w:r>
      <w:r w:rsidR="00F51547">
        <w:rPr>
          <w:rFonts w:hint="eastAsia"/>
          <w:szCs w:val="24"/>
          <w:lang w:val="en-US" w:eastAsia="zh-CN"/>
        </w:rPr>
        <w:t>輸入前一天的日期（注意，如果今天為周一，則輸入上周五到上周日的日期。如今天為</w:t>
      </w:r>
      <w:r w:rsidR="00F51547">
        <w:rPr>
          <w:rFonts w:hint="eastAsia"/>
          <w:szCs w:val="24"/>
          <w:lang w:val="en-US" w:eastAsia="zh-CN"/>
        </w:rPr>
        <w:t>13/06/2016</w:t>
      </w:r>
      <w:r w:rsidR="00F51547">
        <w:rPr>
          <w:rFonts w:hint="eastAsia"/>
          <w:szCs w:val="24"/>
          <w:lang w:val="en-US" w:eastAsia="zh-CN"/>
        </w:rPr>
        <w:t>，則</w:t>
      </w:r>
      <w:r w:rsidR="00F51547">
        <w:rPr>
          <w:szCs w:val="24"/>
          <w:lang w:val="en-US" w:eastAsia="zh-CN"/>
        </w:rPr>
        <w:t>Entry Date</w:t>
      </w:r>
      <w:r w:rsidR="00F51547">
        <w:rPr>
          <w:rFonts w:hint="eastAsia"/>
          <w:szCs w:val="24"/>
          <w:lang w:val="en-US" w:eastAsia="zh-CN"/>
        </w:rPr>
        <w:t>中輸入</w:t>
      </w:r>
      <w:r w:rsidR="00F51547">
        <w:rPr>
          <w:rFonts w:hint="eastAsia"/>
          <w:szCs w:val="24"/>
          <w:lang w:val="en-US" w:eastAsia="zh-CN"/>
        </w:rPr>
        <w:t>10/06/2016</w:t>
      </w:r>
      <w:r w:rsidR="00AD0CA0">
        <w:rPr>
          <w:rFonts w:hint="eastAsia"/>
          <w:szCs w:val="24"/>
          <w:lang w:val="en-US" w:eastAsia="zh-CN"/>
        </w:rPr>
        <w:t>至</w:t>
      </w:r>
      <w:r w:rsidR="00F51547">
        <w:rPr>
          <w:rFonts w:hint="eastAsia"/>
          <w:szCs w:val="24"/>
          <w:lang w:val="en-US" w:eastAsia="zh-CN"/>
        </w:rPr>
        <w:t>12/06/2016</w:t>
      </w:r>
      <w:r w:rsidR="00F51547">
        <w:rPr>
          <w:rFonts w:hint="eastAsia"/>
          <w:szCs w:val="24"/>
          <w:lang w:val="en-US" w:eastAsia="zh-CN"/>
        </w:rPr>
        <w:t>）</w:t>
      </w:r>
      <w:r w:rsidR="00CB09F6">
        <w:rPr>
          <w:rFonts w:hint="eastAsia"/>
          <w:szCs w:val="24"/>
          <w:lang w:val="en-US" w:eastAsia="zh-CN"/>
        </w:rPr>
        <w:t>。在</w:t>
      </w:r>
      <w:r w:rsidR="00CB09F6">
        <w:rPr>
          <w:szCs w:val="24"/>
          <w:lang w:val="en-US" w:eastAsia="zh-CN"/>
        </w:rPr>
        <w:t>Document Type</w:t>
      </w:r>
      <w:r w:rsidR="00CB09F6">
        <w:rPr>
          <w:rFonts w:hint="eastAsia"/>
          <w:szCs w:val="24"/>
          <w:lang w:val="en-US" w:eastAsia="zh-CN"/>
        </w:rPr>
        <w:t>中輸入</w:t>
      </w:r>
      <w:r w:rsidR="00887FA2">
        <w:rPr>
          <w:rFonts w:hint="eastAsia"/>
          <w:szCs w:val="24"/>
          <w:lang w:val="en-US" w:eastAsia="zh-CN"/>
        </w:rPr>
        <w:t>ZI</w:t>
      </w:r>
      <w:r w:rsidR="00887FA2">
        <w:rPr>
          <w:rFonts w:hint="eastAsia"/>
          <w:szCs w:val="24"/>
          <w:lang w:val="en-US" w:eastAsia="zh-CN"/>
        </w:rPr>
        <w:t>。</w:t>
      </w:r>
      <w:r w:rsidR="00644C2E">
        <w:rPr>
          <w:rFonts w:hint="eastAsia"/>
          <w:szCs w:val="24"/>
          <w:lang w:val="en-US" w:eastAsia="zh-CN"/>
        </w:rPr>
        <w:t>按</w:t>
      </w:r>
      <w:r w:rsidR="00644C2E">
        <w:rPr>
          <w:rFonts w:hint="eastAsia"/>
          <w:szCs w:val="24"/>
          <w:lang w:val="en-US" w:eastAsia="zh-CN"/>
        </w:rPr>
        <w:t>F8</w:t>
      </w:r>
      <w:r w:rsidR="00644C2E">
        <w:rPr>
          <w:rFonts w:hint="eastAsia"/>
          <w:szCs w:val="24"/>
          <w:lang w:val="en-US" w:eastAsia="zh-CN"/>
        </w:rPr>
        <w:t>運行。</w:t>
      </w:r>
    </w:p>
    <w:p w:rsidR="007C32AE" w:rsidRDefault="00A137F0" w:rsidP="007C32AE">
      <w:pPr>
        <w:rPr>
          <w:szCs w:val="24"/>
          <w:lang w:val="en-GB" w:eastAsia="zh-CN"/>
        </w:rPr>
      </w:pPr>
      <w:r w:rsidRPr="00A137F0">
        <w:rPr>
          <w:rFonts w:eastAsia="PMingLiU"/>
          <w:szCs w:val="24"/>
          <w:lang w:val="en-US" w:eastAsia="zh-CN"/>
        </w:rPr>
        <w:lastRenderedPageBreak/>
        <w:pict>
          <v:rect id="_x0000_s1058" style="position:absolute;left:0;text-align:left;margin-left:167.3pt;margin-top:101.9pt;width:139.95pt;height:10.5pt;z-index:251693056" filled="f" strokecolor="red" strokeweight="1pt"/>
        </w:pict>
      </w:r>
      <w:r w:rsidRPr="00A137F0">
        <w:rPr>
          <w:rFonts w:eastAsia="PMingLiU"/>
          <w:szCs w:val="24"/>
          <w:lang w:val="en-US" w:eastAsia="zh-CN"/>
        </w:rPr>
        <w:pict>
          <v:rect id="_x0000_s1059" style="position:absolute;left:0;text-align:left;margin-left:167.3pt;margin-top:119.1pt;width:129.95pt;height:10.8pt;z-index:251694080" filled="f" strokecolor="red" strokeweight="1pt"/>
        </w:pict>
      </w:r>
      <w:r w:rsidR="007C32AE" w:rsidRPr="007C32AE">
        <w:rPr>
          <w:szCs w:val="24"/>
          <w:lang w:val="en-US" w:eastAsia="zh-CN"/>
        </w:rPr>
        <w:drawing>
          <wp:inline distT="0" distB="0" distL="0" distR="0">
            <wp:extent cx="5486400" cy="385258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3DF" w:rsidRPr="008913DF" w:rsidRDefault="008913DF" w:rsidP="008913DF">
      <w:pPr>
        <w:pStyle w:val="ListParagraph"/>
        <w:numPr>
          <w:ilvl w:val="0"/>
          <w:numId w:val="29"/>
        </w:numPr>
        <w:rPr>
          <w:szCs w:val="24"/>
          <w:lang w:val="en-GB" w:eastAsia="zh-CN"/>
        </w:rPr>
      </w:pPr>
      <w:r>
        <w:rPr>
          <w:rFonts w:hint="eastAsia"/>
          <w:szCs w:val="24"/>
          <w:lang w:val="en-US" w:eastAsia="zh-CN"/>
        </w:rPr>
        <w:t>選中</w:t>
      </w:r>
      <w:r>
        <w:rPr>
          <w:rFonts w:hint="eastAsia"/>
          <w:szCs w:val="24"/>
          <w:lang w:val="en-US" w:eastAsia="zh-CN"/>
        </w:rPr>
        <w:t>R</w:t>
      </w:r>
      <w:r>
        <w:rPr>
          <w:szCs w:val="24"/>
          <w:lang w:val="en-US" w:eastAsia="zh-CN"/>
        </w:rPr>
        <w:t>ef.key(header)1</w:t>
      </w:r>
      <w:r>
        <w:rPr>
          <w:rFonts w:hint="eastAsia"/>
          <w:szCs w:val="24"/>
          <w:lang w:val="en-US" w:eastAsia="zh-CN"/>
        </w:rPr>
        <w:t>，篩選與</w:t>
      </w:r>
      <w:r>
        <w:rPr>
          <w:rFonts w:hint="eastAsia"/>
          <w:szCs w:val="24"/>
          <w:lang w:val="en-US" w:eastAsia="zh-CN"/>
        </w:rPr>
        <w:t>DF IT</w:t>
      </w:r>
      <w:r>
        <w:rPr>
          <w:rFonts w:hint="eastAsia"/>
          <w:szCs w:val="24"/>
          <w:lang w:val="en-US" w:eastAsia="zh-CN"/>
        </w:rPr>
        <w:t>郵件中文件名</w:t>
      </w:r>
      <w:r w:rsidR="00196B1E">
        <w:rPr>
          <w:rFonts w:hint="eastAsia"/>
          <w:szCs w:val="24"/>
          <w:lang w:val="en-US" w:eastAsia="zh-CN"/>
        </w:rPr>
        <w:t>相符的數據行項目。</w:t>
      </w:r>
    </w:p>
    <w:p w:rsidR="008913DF" w:rsidRDefault="00A137F0" w:rsidP="008913DF">
      <w:pPr>
        <w:rPr>
          <w:szCs w:val="24"/>
          <w:lang w:val="en-GB" w:eastAsia="zh-CN"/>
        </w:rPr>
      </w:pPr>
      <w:r w:rsidRPr="00A137F0">
        <w:rPr>
          <w:rFonts w:eastAsia="PMingLiU"/>
          <w:szCs w:val="24"/>
          <w:lang w:val="en-US" w:eastAsia="zh-CN"/>
        </w:rPr>
        <w:pict>
          <v:rect id="_x0000_s1063" style="position:absolute;left:0;text-align:left;margin-left:356.3pt;margin-top:59.05pt;width:39.45pt;height:10.8pt;z-index:251698176" filled="f" strokecolor="red" strokeweight="1pt"/>
        </w:pict>
      </w:r>
      <w:r w:rsidR="008913DF" w:rsidRPr="008913DF">
        <w:rPr>
          <w:szCs w:val="24"/>
          <w:lang w:val="en-US" w:eastAsia="zh-CN"/>
        </w:rPr>
        <w:drawing>
          <wp:inline distT="0" distB="0" distL="0" distR="0">
            <wp:extent cx="5487660" cy="2974769"/>
            <wp:effectExtent l="19050" t="0" r="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53" cy="297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3DF" w:rsidRDefault="00A137F0" w:rsidP="008913DF">
      <w:pPr>
        <w:rPr>
          <w:szCs w:val="24"/>
          <w:lang w:val="en-GB" w:eastAsia="zh-CN"/>
        </w:rPr>
      </w:pPr>
      <w:r>
        <w:rPr>
          <w:szCs w:val="24"/>
          <w:lang w:val="en-US" w:eastAsia="zh-CN"/>
        </w:rPr>
        <w:lastRenderedPageBreak/>
        <w:pict>
          <v:rect id="_x0000_s1035" style="position:absolute;left:0;text-align:left;margin-left:129.25pt;margin-top:209.75pt;width:70pt;height:8.85pt;z-index:251670528" filled="f" strokecolor="red" strokeweight="1pt"/>
        </w:pict>
      </w:r>
      <w:r w:rsidR="008913DF" w:rsidRPr="008913DF">
        <w:rPr>
          <w:szCs w:val="24"/>
          <w:lang w:val="en-US" w:eastAsia="zh-CN"/>
        </w:rPr>
        <w:drawing>
          <wp:inline distT="0" distB="0" distL="0" distR="0">
            <wp:extent cx="5486400" cy="3686117"/>
            <wp:effectExtent l="1905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6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B1E" w:rsidRDefault="00A137F0" w:rsidP="008913DF">
      <w:pPr>
        <w:rPr>
          <w:szCs w:val="24"/>
          <w:lang w:val="en-GB" w:eastAsia="zh-CN"/>
        </w:rPr>
      </w:pPr>
      <w:r>
        <w:rPr>
          <w:szCs w:val="24"/>
          <w:lang w:val="en-US" w:eastAsia="zh-CN"/>
        </w:rPr>
        <w:pict>
          <v:rect id="_x0000_s1060" style="position:absolute;left:0;text-align:left;margin-left:3.75pt;margin-top:60.55pt;width:70pt;height:8.85pt;z-index:251695104" filled="f" strokecolor="red" strokeweight="1pt"/>
        </w:pict>
      </w:r>
      <w:r w:rsidR="00196B1E" w:rsidRPr="00196B1E">
        <w:rPr>
          <w:szCs w:val="24"/>
          <w:lang w:val="en-US" w:eastAsia="zh-CN"/>
        </w:rPr>
        <w:drawing>
          <wp:inline distT="0" distB="0" distL="0" distR="0">
            <wp:extent cx="5486400" cy="294678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501" w:rsidRPr="00CA0562" w:rsidRDefault="00AA4501" w:rsidP="00AA4501">
      <w:pPr>
        <w:pStyle w:val="ListParagraph"/>
        <w:numPr>
          <w:ilvl w:val="0"/>
          <w:numId w:val="29"/>
        </w:numPr>
        <w:rPr>
          <w:szCs w:val="24"/>
          <w:lang w:val="en-GB" w:eastAsia="zh-TW"/>
        </w:rPr>
      </w:pPr>
      <w:r>
        <w:rPr>
          <w:rFonts w:hint="eastAsia"/>
          <w:szCs w:val="24"/>
          <w:lang w:val="en-GB" w:eastAsia="zh-TW"/>
        </w:rPr>
        <w:t>將篩選的數據導出成</w:t>
      </w:r>
      <w:r>
        <w:rPr>
          <w:rFonts w:hint="eastAsia"/>
          <w:szCs w:val="24"/>
          <w:lang w:val="en-GB" w:eastAsia="zh-TW"/>
        </w:rPr>
        <w:t>Excel</w:t>
      </w:r>
      <w:r>
        <w:rPr>
          <w:rFonts w:hint="eastAsia"/>
          <w:szCs w:val="24"/>
          <w:lang w:val="en-US" w:eastAsia="zh-TW"/>
        </w:rPr>
        <w:t>形式。</w:t>
      </w:r>
      <w:r w:rsidR="00BF1854">
        <w:rPr>
          <w:rFonts w:hint="eastAsia"/>
          <w:szCs w:val="24"/>
          <w:lang w:val="en-US" w:eastAsia="zh-TW"/>
        </w:rPr>
        <w:t>存放在</w:t>
      </w:r>
      <w:r w:rsidR="00AD0CA0">
        <w:rPr>
          <w:rFonts w:hint="eastAsia"/>
          <w:szCs w:val="24"/>
          <w:lang w:val="en-US" w:eastAsia="zh-TW"/>
        </w:rPr>
        <w:t>下面</w:t>
      </w:r>
      <w:r w:rsidR="00AD0CA0">
        <w:rPr>
          <w:szCs w:val="24"/>
          <w:lang w:val="en-US" w:eastAsia="zh-TW"/>
        </w:rPr>
        <w:t>的</w:t>
      </w:r>
      <w:r w:rsidR="000C0E58">
        <w:rPr>
          <w:rFonts w:hint="eastAsia"/>
          <w:szCs w:val="24"/>
          <w:lang w:val="en-US" w:eastAsia="zh-TW"/>
        </w:rPr>
        <w:t>文件夾。（注意，在</w:t>
      </w:r>
      <w:r w:rsidR="000C0E58">
        <w:rPr>
          <w:rFonts w:hint="eastAsia"/>
          <w:szCs w:val="24"/>
          <w:lang w:val="en-US" w:eastAsia="zh-TW"/>
        </w:rPr>
        <w:t>SAP</w:t>
      </w:r>
      <w:r w:rsidR="000C0E58">
        <w:rPr>
          <w:rFonts w:hint="eastAsia"/>
          <w:szCs w:val="24"/>
          <w:lang w:val="en-US" w:eastAsia="zh-TW"/>
        </w:rPr>
        <w:t>導出的數據應該有兩份，一份為香港的數據，另外一份為澳門的數據。）</w:t>
      </w:r>
      <w:r w:rsidR="00753BDD">
        <w:rPr>
          <w:rFonts w:hint="eastAsia"/>
          <w:lang w:val="en-US" w:eastAsia="zh-TW"/>
        </w:rPr>
        <w:t>此文件簡稱</w:t>
      </w:r>
      <w:r w:rsidR="00753BDD">
        <w:rPr>
          <w:rFonts w:hint="eastAsia"/>
          <w:lang w:val="en-US" w:eastAsia="zh-TW"/>
        </w:rPr>
        <w:t>Working Excel</w:t>
      </w:r>
      <w:r w:rsidR="00753BDD">
        <w:rPr>
          <w:rFonts w:hint="eastAsia"/>
          <w:lang w:val="en-US" w:eastAsia="zh-TW"/>
        </w:rPr>
        <w:t>。</w:t>
      </w:r>
      <w:r w:rsidR="00D1098B">
        <w:rPr>
          <w:rFonts w:hint="eastAsia"/>
          <w:lang w:val="en-US" w:eastAsia="zh-TW"/>
        </w:rPr>
        <w:t>并把有</w:t>
      </w:r>
      <w:r w:rsidR="00D1098B">
        <w:rPr>
          <w:rFonts w:hint="eastAsia"/>
          <w:lang w:val="en-US" w:eastAsia="zh-TW"/>
        </w:rPr>
        <w:t>SAP</w:t>
      </w:r>
      <w:r w:rsidR="00D1098B">
        <w:rPr>
          <w:rFonts w:hint="eastAsia"/>
          <w:lang w:val="en-US" w:eastAsia="zh-TW"/>
        </w:rPr>
        <w:t>數據的工作表命名為</w:t>
      </w:r>
      <w:r w:rsidR="00D1098B">
        <w:rPr>
          <w:rFonts w:hint="eastAsia"/>
          <w:lang w:val="en-US" w:eastAsia="zh-TW"/>
        </w:rPr>
        <w:t>SAP</w:t>
      </w:r>
      <w:r w:rsidR="00D1098B">
        <w:rPr>
          <w:rFonts w:hint="eastAsia"/>
          <w:lang w:val="en-US" w:eastAsia="zh-TW"/>
        </w:rPr>
        <w:t>。</w:t>
      </w:r>
    </w:p>
    <w:p w:rsidR="00CA0562" w:rsidRDefault="006D2F55" w:rsidP="00B37AA9">
      <w:pPr>
        <w:pStyle w:val="ListParagraph"/>
        <w:rPr>
          <w:szCs w:val="24"/>
          <w:lang w:val="en-GB" w:eastAsia="zh-CN"/>
        </w:rPr>
      </w:pPr>
      <w:r>
        <w:rPr>
          <w:rFonts w:hint="eastAsia"/>
          <w:szCs w:val="24"/>
          <w:lang w:val="en-GB" w:eastAsia="zh-CN"/>
        </w:rPr>
        <w:t>路徑：</w:t>
      </w:r>
      <w:r w:rsidRPr="006D2F55">
        <w:rPr>
          <w:szCs w:val="24"/>
          <w:lang w:val="en-GB" w:eastAsia="zh-CN"/>
        </w:rPr>
        <w:t>O:\MMDS 7-Eleven\7-Eleven Query Team\Daily Invoice Interface Upload\Supporting in SAP</w:t>
      </w:r>
    </w:p>
    <w:p w:rsidR="00551BED" w:rsidRPr="00551BED" w:rsidRDefault="00551BED" w:rsidP="00551BED">
      <w:pPr>
        <w:pStyle w:val="ListParagraph"/>
        <w:numPr>
          <w:ilvl w:val="0"/>
          <w:numId w:val="33"/>
        </w:numPr>
        <w:rPr>
          <w:lang w:val="en-US" w:eastAsia="zh-CN"/>
        </w:rPr>
      </w:pPr>
      <w:r>
        <w:rPr>
          <w:rFonts w:hint="eastAsia"/>
          <w:lang w:val="en-US" w:eastAsia="zh-CN"/>
        </w:rPr>
        <w:t>L</w:t>
      </w:r>
      <w:r>
        <w:rPr>
          <w:lang w:val="en-US" w:eastAsia="zh-CN"/>
        </w:rPr>
        <w:t>ist&gt;Export&gt;Spreadsheet</w:t>
      </w:r>
    </w:p>
    <w:p w:rsidR="00AA4501" w:rsidRDefault="00A137F0" w:rsidP="00AA4501">
      <w:pPr>
        <w:rPr>
          <w:szCs w:val="24"/>
          <w:lang w:val="en-GB" w:eastAsia="zh-CN"/>
        </w:rPr>
      </w:pPr>
      <w:r>
        <w:rPr>
          <w:szCs w:val="24"/>
          <w:lang w:val="en-US" w:eastAsia="zh-CN"/>
        </w:rPr>
        <w:lastRenderedPageBreak/>
        <w:pict>
          <v:rect id="_x0000_s1061" style="position:absolute;left:0;text-align:left;margin-left:7.25pt;margin-top:8.55pt;width:91pt;height:34.85pt;z-index:251696128" filled="f" strokecolor="red" strokeweight="1pt"/>
        </w:pict>
      </w:r>
      <w:r w:rsidR="00AA4501" w:rsidRPr="00AA4501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BED" w:rsidRPr="00551BED" w:rsidRDefault="00551BED" w:rsidP="00551BED">
      <w:pPr>
        <w:pStyle w:val="ListParagraph"/>
        <w:numPr>
          <w:ilvl w:val="0"/>
          <w:numId w:val="33"/>
        </w:numPr>
        <w:rPr>
          <w:szCs w:val="24"/>
          <w:lang w:val="en-GB" w:eastAsia="zh-TW"/>
        </w:rPr>
      </w:pPr>
      <w:r>
        <w:rPr>
          <w:rFonts w:hint="eastAsia"/>
          <w:szCs w:val="24"/>
          <w:lang w:val="en-GB" w:eastAsia="zh-TW"/>
        </w:rPr>
        <w:t>選擇保存為</w:t>
      </w:r>
      <w:r>
        <w:rPr>
          <w:szCs w:val="24"/>
          <w:lang w:val="en-US" w:eastAsia="zh-TW"/>
        </w:rPr>
        <w:t>Excel</w:t>
      </w:r>
      <w:r>
        <w:rPr>
          <w:rFonts w:hint="eastAsia"/>
          <w:szCs w:val="24"/>
          <w:lang w:val="en-US" w:eastAsia="zh-TW"/>
        </w:rPr>
        <w:t>格式，按</w:t>
      </w:r>
      <w:r>
        <w:rPr>
          <w:rFonts w:hint="eastAsia"/>
          <w:szCs w:val="24"/>
          <w:lang w:val="en-US" w:eastAsia="zh-TW"/>
        </w:rPr>
        <w:t>Save</w:t>
      </w:r>
      <w:r>
        <w:rPr>
          <w:rFonts w:hint="eastAsia"/>
          <w:szCs w:val="24"/>
          <w:lang w:val="en-US" w:eastAsia="zh-TW"/>
        </w:rPr>
        <w:t>按鈕。</w:t>
      </w:r>
    </w:p>
    <w:p w:rsidR="00CA0562" w:rsidRDefault="00CA0562" w:rsidP="00AA4501">
      <w:pPr>
        <w:rPr>
          <w:szCs w:val="24"/>
          <w:lang w:val="en-GB" w:eastAsia="zh-CN"/>
        </w:rPr>
      </w:pPr>
      <w:r w:rsidRPr="00CA0562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453" w:rsidRPr="00A27453" w:rsidRDefault="00A27453" w:rsidP="00A27453">
      <w:pPr>
        <w:pStyle w:val="ListParagraph"/>
        <w:numPr>
          <w:ilvl w:val="0"/>
          <w:numId w:val="33"/>
        </w:numPr>
        <w:rPr>
          <w:szCs w:val="24"/>
          <w:lang w:val="en-GB" w:eastAsia="zh-TW"/>
        </w:rPr>
      </w:pPr>
      <w:r>
        <w:rPr>
          <w:rFonts w:hint="eastAsia"/>
          <w:szCs w:val="24"/>
          <w:lang w:val="en-GB" w:eastAsia="zh-TW"/>
        </w:rPr>
        <w:t>打開</w:t>
      </w:r>
      <w:r>
        <w:rPr>
          <w:rFonts w:hint="eastAsia"/>
          <w:szCs w:val="24"/>
          <w:lang w:val="en-GB" w:eastAsia="zh-TW"/>
        </w:rPr>
        <w:t>E</w:t>
      </w:r>
      <w:r>
        <w:rPr>
          <w:szCs w:val="24"/>
          <w:lang w:val="en-US" w:eastAsia="zh-TW"/>
        </w:rPr>
        <w:t>xcel</w:t>
      </w:r>
      <w:r>
        <w:rPr>
          <w:rFonts w:hint="eastAsia"/>
          <w:szCs w:val="24"/>
          <w:lang w:val="en-US" w:eastAsia="zh-TW"/>
        </w:rPr>
        <w:t>，并把當前工作表命名為</w:t>
      </w:r>
      <w:r>
        <w:rPr>
          <w:rFonts w:hint="eastAsia"/>
          <w:szCs w:val="24"/>
          <w:lang w:val="en-US" w:eastAsia="zh-TW"/>
        </w:rPr>
        <w:t>SAP</w:t>
      </w:r>
      <w:r>
        <w:rPr>
          <w:rFonts w:hint="eastAsia"/>
          <w:szCs w:val="24"/>
          <w:lang w:val="en-US" w:eastAsia="zh-TW"/>
        </w:rPr>
        <w:t>。</w:t>
      </w:r>
    </w:p>
    <w:p w:rsidR="00301650" w:rsidRDefault="00A137F0" w:rsidP="00AA4501">
      <w:pPr>
        <w:rPr>
          <w:szCs w:val="24"/>
          <w:lang w:val="en-GB" w:eastAsia="zh-CN"/>
        </w:rPr>
      </w:pPr>
      <w:r>
        <w:rPr>
          <w:szCs w:val="24"/>
          <w:lang w:val="en-US" w:eastAsia="zh-CN"/>
        </w:rPr>
        <w:lastRenderedPageBreak/>
        <w:pict>
          <v:rect id="_x0000_s1064" style="position:absolute;left:0;text-align:left;margin-left:23.25pt;margin-top:272.9pt;width:29.5pt;height:12pt;z-index:251699200" filled="f" strokecolor="red" strokeweight="1pt"/>
        </w:pict>
      </w:r>
      <w:r w:rsidR="00301650">
        <w:rPr>
          <w:rFonts w:hint="eastAsia"/>
          <w:szCs w:val="24"/>
          <w:lang w:val="en-US" w:eastAsia="zh-CN"/>
        </w:rPr>
        <w:drawing>
          <wp:inline distT="0" distB="0" distL="0" distR="0">
            <wp:extent cx="5486400" cy="3742082"/>
            <wp:effectExtent l="19050" t="0" r="0" b="0"/>
            <wp:docPr id="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426" cy="3742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534" w:rsidRDefault="00122534" w:rsidP="00AA4501">
      <w:pPr>
        <w:rPr>
          <w:szCs w:val="24"/>
          <w:lang w:val="en-GB" w:eastAsia="zh-CN"/>
        </w:rPr>
      </w:pPr>
    </w:p>
    <w:p w:rsidR="00BD3BFE" w:rsidRDefault="00BD3BFE" w:rsidP="00BD3BFE">
      <w:pPr>
        <w:pStyle w:val="Heading3"/>
        <w:rPr>
          <w:rFonts w:eastAsiaTheme="minorEastAsia"/>
          <w:lang w:val="en-US" w:eastAsia="zh-CN"/>
        </w:rPr>
      </w:pPr>
      <w:bookmarkStart w:id="12" w:name="_Toc515366425"/>
      <w:r>
        <w:rPr>
          <w:rFonts w:eastAsiaTheme="minorEastAsia" w:hint="eastAsia"/>
          <w:lang w:val="en-US" w:eastAsia="zh-CN"/>
        </w:rPr>
        <w:t>提取</w:t>
      </w:r>
      <w:r w:rsidR="00A9154F">
        <w:rPr>
          <w:rFonts w:eastAsiaTheme="minorEastAsia" w:hint="eastAsia"/>
          <w:lang w:val="en-US" w:eastAsia="zh-CN"/>
        </w:rPr>
        <w:t>F</w:t>
      </w:r>
      <w:r w:rsidR="00A9154F">
        <w:rPr>
          <w:rFonts w:eastAsiaTheme="minorEastAsia"/>
          <w:lang w:val="en-US" w:eastAsia="zh-CN"/>
        </w:rPr>
        <w:t>lyspeed</w:t>
      </w:r>
      <w:r>
        <w:rPr>
          <w:rFonts w:eastAsiaTheme="minorEastAsia" w:hint="eastAsia"/>
          <w:lang w:val="en-US" w:eastAsia="zh-CN"/>
        </w:rPr>
        <w:t>數據</w:t>
      </w:r>
      <w:bookmarkEnd w:id="12"/>
    </w:p>
    <w:p w:rsidR="00774515" w:rsidRDefault="00774515" w:rsidP="00774515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登錄</w:t>
      </w:r>
      <w:r w:rsidRPr="00E15134">
        <w:rPr>
          <w:szCs w:val="24"/>
          <w:lang w:val="en-US" w:eastAsia="zh-CN"/>
        </w:rPr>
        <w:t xml:space="preserve">FlySpeed </w:t>
      </w:r>
      <w:r w:rsidRPr="00E15134">
        <w:rPr>
          <w:szCs w:val="24"/>
          <w:lang w:val="en-US" w:eastAsia="zh-CN"/>
        </w:rPr>
        <w:t>系統。</w:t>
      </w:r>
    </w:p>
    <w:p w:rsidR="00122534" w:rsidRPr="00F47BFD" w:rsidRDefault="00122534" w:rsidP="00122534">
      <w:pPr>
        <w:pStyle w:val="ListParagraph"/>
        <w:numPr>
          <w:ilvl w:val="0"/>
          <w:numId w:val="38"/>
        </w:numPr>
        <w:rPr>
          <w:lang w:val="en-US" w:eastAsia="zh-CN"/>
        </w:rPr>
      </w:pPr>
      <w:r>
        <w:rPr>
          <w:rFonts w:hint="eastAsia"/>
          <w:lang w:val="en-US" w:eastAsia="zh-CN"/>
        </w:rPr>
        <w:t>雙擊桌面</w:t>
      </w:r>
      <w:r>
        <w:rPr>
          <w:lang w:val="en-US" w:eastAsia="zh-CN"/>
        </w:rPr>
        <w:t>Flyspeed</w:t>
      </w:r>
      <w:r>
        <w:rPr>
          <w:rFonts w:hint="eastAsia"/>
          <w:lang w:val="en-US" w:eastAsia="zh-CN"/>
        </w:rPr>
        <w:t>圖標</w:t>
      </w:r>
      <w:r w:rsidRPr="00DA2EC0">
        <w:rPr>
          <w:rFonts w:eastAsia="PMingLiU" w:hAnsi="PMingLiU"/>
          <w:szCs w:val="24"/>
          <w:lang w:val="en-US" w:eastAsia="zh-CN"/>
        </w:rPr>
        <w:t>打開</w:t>
      </w:r>
      <w:r w:rsidRPr="00DA2EC0">
        <w:rPr>
          <w:rFonts w:eastAsia="PMingLiU"/>
          <w:szCs w:val="24"/>
          <w:lang w:val="en-US" w:eastAsia="zh-CN"/>
        </w:rPr>
        <w:t xml:space="preserve">FlySpeed </w:t>
      </w:r>
      <w:r w:rsidRPr="00DA2EC0">
        <w:rPr>
          <w:rFonts w:eastAsia="PMingLiU" w:hAnsi="PMingLiU"/>
          <w:szCs w:val="24"/>
          <w:lang w:val="en-US" w:eastAsia="zh-CN"/>
        </w:rPr>
        <w:t>系統</w:t>
      </w:r>
    </w:p>
    <w:p w:rsidR="00122534" w:rsidRPr="006F457D" w:rsidRDefault="00122534" w:rsidP="00122534">
      <w:pPr>
        <w:pStyle w:val="ListParagraph"/>
        <w:numPr>
          <w:ilvl w:val="0"/>
          <w:numId w:val="37"/>
        </w:numPr>
        <w:rPr>
          <w:lang w:val="en-US" w:eastAsia="zh-CN"/>
        </w:rPr>
      </w:pPr>
      <w:r w:rsidRPr="006F457D">
        <w:rPr>
          <w:rFonts w:hint="eastAsia"/>
          <w:lang w:val="en-US" w:eastAsia="zh-CN"/>
        </w:rPr>
        <w:t>點擊</w:t>
      </w:r>
      <w:r w:rsidRPr="006F457D">
        <w:rPr>
          <w:rFonts w:hint="eastAsia"/>
          <w:lang w:val="en-US" w:eastAsia="zh-CN"/>
        </w:rPr>
        <w:t>connect</w:t>
      </w:r>
      <w:r>
        <w:rPr>
          <w:rFonts w:hint="eastAsia"/>
          <w:lang w:val="en-US" w:eastAsia="zh-CN"/>
        </w:rPr>
        <w:drawing>
          <wp:inline distT="0" distB="0" distL="0" distR="0">
            <wp:extent cx="286385" cy="230505"/>
            <wp:effectExtent l="19050" t="0" r="0" b="0"/>
            <wp:docPr id="2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" cy="23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F457D">
        <w:rPr>
          <w:rFonts w:hint="eastAsia"/>
          <w:lang w:val="en-US" w:eastAsia="zh-CN"/>
        </w:rPr>
        <w:t>，然後輸入用戶名和密碼</w:t>
      </w:r>
    </w:p>
    <w:p w:rsidR="00122534" w:rsidRPr="00C41EA7" w:rsidRDefault="00122534" w:rsidP="00122534">
      <w:pPr>
        <w:pStyle w:val="ListParagraph"/>
        <w:numPr>
          <w:ilvl w:val="0"/>
          <w:numId w:val="36"/>
        </w:numPr>
        <w:tabs>
          <w:tab w:val="left" w:pos="540"/>
        </w:tabs>
        <w:ind w:left="540" w:hanging="180"/>
        <w:rPr>
          <w:lang w:val="en-US" w:eastAsia="zh-CN"/>
        </w:rPr>
      </w:pPr>
      <w:r>
        <w:rPr>
          <w:rFonts w:hint="eastAsia"/>
          <w:lang w:val="en-US" w:eastAsia="zh-CN"/>
        </w:rPr>
        <w:t>點擊</w:t>
      </w:r>
      <w:r>
        <w:rPr>
          <w:rFonts w:hint="eastAsia"/>
          <w:lang w:val="en-US" w:eastAsia="zh-CN"/>
        </w:rPr>
        <w:t>Query</w:t>
      </w:r>
      <w:r>
        <w:rPr>
          <w:rFonts w:hint="eastAsia"/>
          <w:lang w:val="en-US" w:eastAsia="zh-CN"/>
        </w:rPr>
        <w:t>，點選</w:t>
      </w:r>
      <w:r>
        <w:rPr>
          <w:rFonts w:hint="eastAsia"/>
          <w:lang w:val="en-US" w:eastAsia="zh-CN"/>
        </w:rPr>
        <w:t>Open Query</w:t>
      </w:r>
    </w:p>
    <w:p w:rsidR="00122534" w:rsidRDefault="00122534" w:rsidP="00122534">
      <w:pPr>
        <w:rPr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810895" cy="850900"/>
            <wp:effectExtent l="19050" t="0" r="8255" b="0"/>
            <wp:docPr id="22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534" w:rsidRPr="00C41EA7" w:rsidRDefault="00122534" w:rsidP="00122534">
      <w:pPr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drawing>
          <wp:inline distT="0" distB="0" distL="0" distR="0">
            <wp:extent cx="6043295" cy="2823576"/>
            <wp:effectExtent l="19050" t="0" r="0" b="0"/>
            <wp:docPr id="22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28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534" w:rsidRDefault="00122534" w:rsidP="00122534">
      <w:pPr>
        <w:rPr>
          <w:lang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6043295" cy="2853905"/>
            <wp:effectExtent l="19050" t="0" r="0" b="0"/>
            <wp:docPr id="22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285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534" w:rsidRPr="00E15134" w:rsidRDefault="00122534" w:rsidP="00122534">
      <w:pPr>
        <w:pStyle w:val="ListParagraph"/>
        <w:rPr>
          <w:szCs w:val="24"/>
          <w:lang w:val="en-US" w:eastAsia="zh-CN"/>
        </w:rPr>
      </w:pPr>
    </w:p>
    <w:p w:rsidR="00774515" w:rsidRDefault="00774515" w:rsidP="00774515">
      <w:pPr>
        <w:pStyle w:val="ListParagraph"/>
        <w:rPr>
          <w:szCs w:val="24"/>
          <w:lang w:val="en-US" w:eastAsia="zh-CN"/>
        </w:rPr>
      </w:pPr>
    </w:p>
    <w:p w:rsidR="00774515" w:rsidRPr="00122534" w:rsidRDefault="00774515" w:rsidP="00122534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 w:rsidRPr="00122534">
        <w:rPr>
          <w:szCs w:val="24"/>
          <w:lang w:val="en-US" w:eastAsia="zh-CN"/>
        </w:rPr>
        <w:t>打開</w:t>
      </w:r>
      <w:r w:rsidRPr="00122534">
        <w:rPr>
          <w:szCs w:val="24"/>
          <w:lang w:val="en-US" w:eastAsia="zh-CN"/>
        </w:rPr>
        <w:t>Query&gt;Open Query</w:t>
      </w:r>
      <w:r w:rsidRPr="00122534">
        <w:rPr>
          <w:szCs w:val="24"/>
          <w:lang w:val="en-US" w:eastAsia="zh-CN"/>
        </w:rPr>
        <w:t>。</w:t>
      </w:r>
    </w:p>
    <w:p w:rsidR="00774515" w:rsidRPr="00122534" w:rsidRDefault="00774515" w:rsidP="00122534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 w:rsidRPr="00122534">
        <w:rPr>
          <w:szCs w:val="24"/>
          <w:lang w:val="en-US" w:eastAsia="zh-CN"/>
        </w:rPr>
        <w:t>選擇</w:t>
      </w:r>
      <w:r w:rsidR="00AD0CA0">
        <w:rPr>
          <w:rFonts w:hint="eastAsia"/>
          <w:szCs w:val="24"/>
          <w:lang w:val="en-US" w:eastAsia="zh-CN"/>
        </w:rPr>
        <w:t>SQ</w:t>
      </w:r>
      <w:r w:rsidR="00AD0CA0">
        <w:rPr>
          <w:szCs w:val="24"/>
          <w:lang w:val="en-US" w:eastAsia="zh-CN"/>
        </w:rPr>
        <w:t>L</w:t>
      </w:r>
      <w:r w:rsidR="00AD0CA0">
        <w:rPr>
          <w:rFonts w:hint="eastAsia"/>
          <w:szCs w:val="24"/>
          <w:lang w:val="en-US" w:eastAsia="zh-CN"/>
        </w:rPr>
        <w:t>：</w:t>
      </w:r>
      <w:r w:rsidRPr="00122534">
        <w:rPr>
          <w:szCs w:val="24"/>
          <w:lang w:val="en-US" w:eastAsia="zh-CN"/>
        </w:rPr>
        <w:t>InvSummary</w:t>
      </w:r>
      <w:r w:rsidRPr="00122534">
        <w:rPr>
          <w:rFonts w:hint="eastAsia"/>
          <w:szCs w:val="24"/>
          <w:lang w:val="en-US" w:eastAsia="zh-CN"/>
        </w:rPr>
        <w:t>.</w:t>
      </w:r>
      <w:r w:rsidRPr="00122534">
        <w:rPr>
          <w:szCs w:val="24"/>
          <w:lang w:val="en-US" w:eastAsia="zh-CN"/>
        </w:rPr>
        <w:t>sql</w:t>
      </w:r>
      <w:r w:rsidRPr="00122534">
        <w:rPr>
          <w:szCs w:val="24"/>
          <w:lang w:val="en-US" w:eastAsia="zh-CN"/>
        </w:rPr>
        <w:t>，按</w:t>
      </w:r>
      <w:r w:rsidRPr="00122534">
        <w:rPr>
          <w:szCs w:val="24"/>
          <w:lang w:val="en-US" w:eastAsia="zh-CN"/>
        </w:rPr>
        <w:t>Open</w:t>
      </w:r>
      <w:r w:rsidRPr="00122534">
        <w:rPr>
          <w:szCs w:val="24"/>
          <w:lang w:val="en-US" w:eastAsia="zh-CN"/>
        </w:rPr>
        <w:t>按鈕。</w:t>
      </w:r>
      <w:r w:rsidR="00AD0CA0">
        <w:rPr>
          <w:rFonts w:hint="eastAsia"/>
          <w:szCs w:val="24"/>
          <w:lang w:val="en-US" w:eastAsia="zh-CN"/>
        </w:rPr>
        <w:t>（路徑</w:t>
      </w:r>
      <w:r w:rsidR="00AD0CA0">
        <w:rPr>
          <w:szCs w:val="24"/>
          <w:lang w:val="en-US" w:eastAsia="zh-CN"/>
        </w:rPr>
        <w:t>：</w:t>
      </w:r>
      <w:r w:rsidR="00AD0CA0" w:rsidRPr="000A281D">
        <w:rPr>
          <w:lang w:val="en-US" w:eastAsia="zh-CN"/>
        </w:rPr>
        <w:t>O:\MMDS 7-Eleven\7-Eleven Query Team\DSP\SQL for Browser</w:t>
      </w:r>
      <w:r w:rsidR="00AD0CA0">
        <w:rPr>
          <w:rFonts w:hint="eastAsia"/>
          <w:szCs w:val="24"/>
          <w:lang w:val="en-US" w:eastAsia="zh-CN"/>
        </w:rPr>
        <w:t>）</w:t>
      </w:r>
    </w:p>
    <w:p w:rsidR="00774515" w:rsidRPr="00460FA6" w:rsidRDefault="00A137F0" w:rsidP="00774515">
      <w:pPr>
        <w:rPr>
          <w:rFonts w:eastAsia="PMingLiU" w:hAnsi="PMingLiU"/>
          <w:szCs w:val="24"/>
          <w:lang w:val="en-US" w:eastAsia="zh-CN"/>
        </w:rPr>
      </w:pPr>
      <w:r w:rsidRPr="00A137F0">
        <w:rPr>
          <w:szCs w:val="24"/>
          <w:lang w:val="en-US" w:eastAsia="zh-CN"/>
        </w:rPr>
        <w:lastRenderedPageBreak/>
        <w:pict>
          <v:rect id="_x0000_s1043" style="position:absolute;left:0;text-align:left;margin-left:235.3pt;margin-top:155.6pt;width:25.2pt;height:9.3pt;z-index:251679744" filled="f" strokecolor="red" strokeweight="1pt"/>
        </w:pict>
      </w:r>
      <w:r w:rsidRPr="00A137F0">
        <w:rPr>
          <w:szCs w:val="24"/>
          <w:lang w:val="en-US" w:eastAsia="zh-CN"/>
        </w:rPr>
        <w:pict>
          <v:rect id="_x0000_s1042" style="position:absolute;left:0;text-align:left;margin-left:178.8pt;margin-top:107.75pt;width:105.85pt;height:6.95pt;z-index:251678720" filled="f" strokecolor="red" strokeweight="1pt"/>
        </w:pict>
      </w:r>
      <w:r w:rsidR="00774515">
        <w:rPr>
          <w:rFonts w:eastAsia="PMingLiU" w:hAnsi="PMingLiU"/>
          <w:szCs w:val="24"/>
          <w:lang w:val="en-US" w:eastAsia="zh-CN"/>
        </w:rPr>
        <w:t xml:space="preserve">         </w:t>
      </w:r>
      <w:r w:rsidR="00774515" w:rsidRPr="00774515">
        <w:rPr>
          <w:rFonts w:eastAsia="PMingLiU" w:hAnsi="PMingLiU"/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515" w:rsidRDefault="00774515" w:rsidP="00774515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 w:rsidRPr="00E77AAD">
        <w:rPr>
          <w:rFonts w:hint="eastAsia"/>
          <w:szCs w:val="24"/>
          <w:lang w:val="en-US" w:eastAsia="zh-CN"/>
        </w:rPr>
        <w:t>在</w:t>
      </w:r>
      <w:r w:rsidRPr="00E77AAD">
        <w:rPr>
          <w:szCs w:val="24"/>
          <w:lang w:val="en-US" w:eastAsia="zh-CN"/>
        </w:rPr>
        <w:t>FlySpeed</w:t>
      </w:r>
      <w:r w:rsidRPr="00E77AAD">
        <w:rPr>
          <w:rFonts w:hint="eastAsia"/>
          <w:szCs w:val="24"/>
          <w:lang w:val="en-US" w:eastAsia="zh-CN"/>
        </w:rPr>
        <w:t>中，在</w:t>
      </w:r>
      <w:r>
        <w:rPr>
          <w:szCs w:val="24"/>
          <w:lang w:val="en-US" w:eastAsia="zh-CN"/>
        </w:rPr>
        <w:t>MMDS.</w:t>
      </w:r>
      <w:r>
        <w:rPr>
          <w:rFonts w:hint="eastAsia"/>
          <w:szCs w:val="24"/>
          <w:lang w:val="en-US" w:eastAsia="zh-CN"/>
        </w:rPr>
        <w:t>AP.INVOICE_LOG.LOG_DATE</w:t>
      </w:r>
      <w:r>
        <w:rPr>
          <w:rFonts w:hint="eastAsia"/>
          <w:szCs w:val="24"/>
          <w:lang w:val="en-US" w:eastAsia="zh-CN"/>
        </w:rPr>
        <w:t>中輸入相應的日期</w:t>
      </w:r>
      <w:r w:rsidRPr="00E77AAD">
        <w:rPr>
          <w:rFonts w:hint="eastAsia"/>
          <w:szCs w:val="24"/>
          <w:lang w:val="en-US" w:eastAsia="zh-CN"/>
        </w:rPr>
        <w:t>，按</w:t>
      </w:r>
      <w:r w:rsidRPr="00E77AAD">
        <w:rPr>
          <w:rFonts w:hint="eastAsia"/>
          <w:szCs w:val="24"/>
          <w:lang w:val="en-US" w:eastAsia="zh-CN"/>
        </w:rPr>
        <w:t>F9</w:t>
      </w:r>
      <w:r w:rsidRPr="00E77AAD">
        <w:rPr>
          <w:rFonts w:hint="eastAsia"/>
          <w:szCs w:val="24"/>
          <w:lang w:val="en-US" w:eastAsia="zh-CN"/>
        </w:rPr>
        <w:t>鍵</w:t>
      </w:r>
      <w:r>
        <w:rPr>
          <w:rFonts w:hint="eastAsia"/>
          <w:szCs w:val="24"/>
          <w:lang w:val="en-US" w:eastAsia="zh-CN"/>
        </w:rPr>
        <w:t>。</w:t>
      </w:r>
      <w:r w:rsidR="00122777">
        <w:rPr>
          <w:szCs w:val="24"/>
          <w:lang w:val="en-US" w:eastAsia="zh-CN"/>
        </w:rPr>
        <w:t>(</w:t>
      </w:r>
      <w:r w:rsidR="00122777">
        <w:rPr>
          <w:rFonts w:hint="eastAsia"/>
          <w:szCs w:val="24"/>
          <w:lang w:val="en-US" w:eastAsia="zh-CN"/>
        </w:rPr>
        <w:t>注意，在月結后第一次做</w:t>
      </w:r>
      <w:r w:rsidR="00122777">
        <w:rPr>
          <w:rFonts w:hint="eastAsia"/>
          <w:szCs w:val="24"/>
          <w:lang w:val="en-US" w:eastAsia="zh-CN"/>
        </w:rPr>
        <w:t>Daily Invoice Interface</w:t>
      </w:r>
      <w:r w:rsidR="00122777">
        <w:rPr>
          <w:rFonts w:hint="eastAsia"/>
          <w:szCs w:val="24"/>
          <w:lang w:val="en-US" w:eastAsia="zh-CN"/>
        </w:rPr>
        <w:t>時，需要用</w:t>
      </w:r>
      <w:r w:rsidR="00122777">
        <w:rPr>
          <w:szCs w:val="24"/>
          <w:lang w:val="en-US" w:eastAsia="zh-CN"/>
        </w:rPr>
        <w:t>MMDS.DOC_VIEW.INVOICE_DATE&gt;=</w:t>
      </w:r>
      <w:r w:rsidR="00122777">
        <w:rPr>
          <w:rFonts w:hint="eastAsia"/>
          <w:szCs w:val="24"/>
          <w:lang w:val="en-US" w:eastAsia="zh-CN"/>
        </w:rPr>
        <w:t>當月一號</w:t>
      </w:r>
      <w:r w:rsidR="0077054B">
        <w:rPr>
          <w:rFonts w:hint="eastAsia"/>
          <w:szCs w:val="24"/>
          <w:lang w:val="en-US" w:eastAsia="zh-CN"/>
        </w:rPr>
        <w:t>做變量</w:t>
      </w:r>
      <w:r w:rsidR="00F7655F">
        <w:rPr>
          <w:rFonts w:hint="eastAsia"/>
          <w:szCs w:val="24"/>
          <w:lang w:val="en-US" w:eastAsia="zh-CN"/>
        </w:rPr>
        <w:t>。</w:t>
      </w:r>
      <w:r w:rsidR="0077054B">
        <w:rPr>
          <w:rFonts w:hint="eastAsia"/>
          <w:szCs w:val="24"/>
          <w:lang w:val="en-US" w:eastAsia="zh-CN"/>
        </w:rPr>
        <w:t>)</w:t>
      </w:r>
    </w:p>
    <w:p w:rsidR="00774515" w:rsidRPr="00774515" w:rsidRDefault="00A137F0" w:rsidP="00774515">
      <w:pPr>
        <w:ind w:left="360"/>
        <w:rPr>
          <w:szCs w:val="24"/>
          <w:lang w:val="en-US" w:eastAsia="zh-CN"/>
        </w:rPr>
      </w:pPr>
      <w:r>
        <w:rPr>
          <w:szCs w:val="24"/>
          <w:lang w:val="en-US" w:eastAsia="zh-CN"/>
        </w:rPr>
        <w:pict>
          <v:rect id="_x0000_s1044" style="position:absolute;left:0;text-align:left;margin-left:100.25pt;margin-top:175.55pt;width:217.95pt;height:5.15pt;z-index:251680768" filled="f" strokecolor="red" strokeweight="1pt"/>
        </w:pict>
      </w:r>
      <w:r w:rsidR="00774515">
        <w:rPr>
          <w:rFonts w:hint="eastAsia"/>
          <w:szCs w:val="24"/>
          <w:lang w:val="en-US" w:eastAsia="zh-CN"/>
        </w:rPr>
        <w:t xml:space="preserve">   </w:t>
      </w:r>
      <w:r w:rsidR="00774515" w:rsidRPr="00774515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2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562" w:rsidRPr="002749FC" w:rsidRDefault="00E4493E" w:rsidP="002749FC">
      <w:pPr>
        <w:pStyle w:val="ListParagraph"/>
        <w:numPr>
          <w:ilvl w:val="0"/>
          <w:numId w:val="32"/>
        </w:numPr>
        <w:rPr>
          <w:szCs w:val="24"/>
          <w:lang w:val="en-GB" w:eastAsia="zh-CN"/>
        </w:rPr>
      </w:pPr>
      <w:r>
        <w:rPr>
          <w:rFonts w:hint="eastAsia"/>
          <w:szCs w:val="24"/>
          <w:lang w:val="en-GB" w:eastAsia="zh-TW"/>
        </w:rPr>
        <w:t>按</w:t>
      </w:r>
      <w:r>
        <w:rPr>
          <w:rFonts w:hint="eastAsia"/>
          <w:szCs w:val="24"/>
          <w:lang w:val="en-GB" w:eastAsia="zh-TW"/>
        </w:rPr>
        <w:t>Export</w:t>
      </w:r>
      <w:r>
        <w:rPr>
          <w:rFonts w:hint="eastAsia"/>
          <w:szCs w:val="24"/>
          <w:lang w:val="en-US" w:eastAsia="zh-TW"/>
        </w:rPr>
        <w:t>按鈕</w:t>
      </w:r>
      <w:r w:rsidR="00373212">
        <w:rPr>
          <w:rFonts w:hint="eastAsia"/>
          <w:szCs w:val="24"/>
          <w:lang w:val="en-US" w:eastAsia="zh-TW"/>
        </w:rPr>
        <w:t>，</w:t>
      </w:r>
      <w:r w:rsidR="002749FC">
        <w:rPr>
          <w:rFonts w:hint="eastAsia"/>
          <w:szCs w:val="24"/>
          <w:lang w:val="en-GB" w:eastAsia="zh-TW"/>
        </w:rPr>
        <w:t>將系統顯示的數據以</w:t>
      </w:r>
      <w:r w:rsidR="002749FC">
        <w:rPr>
          <w:rFonts w:hint="eastAsia"/>
          <w:szCs w:val="24"/>
          <w:lang w:val="en-GB" w:eastAsia="zh-TW"/>
        </w:rPr>
        <w:t>Excel</w:t>
      </w:r>
      <w:r w:rsidR="00967F45">
        <w:rPr>
          <w:rFonts w:hint="eastAsia"/>
          <w:szCs w:val="24"/>
          <w:lang w:val="en-US" w:eastAsia="zh-TW"/>
        </w:rPr>
        <w:t>格式導出，存放在以下文件夾。（注意：在</w:t>
      </w:r>
      <w:r w:rsidR="00967F45">
        <w:rPr>
          <w:rFonts w:hint="eastAsia"/>
          <w:szCs w:val="24"/>
          <w:lang w:val="en-US" w:eastAsia="zh-TW"/>
        </w:rPr>
        <w:t>F</w:t>
      </w:r>
      <w:r w:rsidR="00967F45">
        <w:rPr>
          <w:szCs w:val="24"/>
          <w:lang w:val="en-US" w:eastAsia="zh-TW"/>
        </w:rPr>
        <w:t>lyspeed</w:t>
      </w:r>
      <w:r w:rsidR="00967F45">
        <w:rPr>
          <w:rFonts w:hint="eastAsia"/>
          <w:szCs w:val="24"/>
          <w:lang w:val="en-US" w:eastAsia="zh-TW"/>
        </w:rPr>
        <w:t>導出的數據只有一份，此份數據包含香港和澳門兩個地區。</w:t>
      </w:r>
      <w:r w:rsidR="00967F45">
        <w:rPr>
          <w:rFonts w:hint="eastAsia"/>
          <w:szCs w:val="24"/>
          <w:lang w:val="en-US" w:eastAsia="zh-CN"/>
        </w:rPr>
        <w:t>）</w:t>
      </w:r>
    </w:p>
    <w:p w:rsidR="002749FC" w:rsidRDefault="002749FC" w:rsidP="002749FC">
      <w:pPr>
        <w:pStyle w:val="ListParagraph"/>
        <w:rPr>
          <w:szCs w:val="24"/>
          <w:lang w:val="en-GB" w:eastAsia="zh-CN"/>
        </w:rPr>
      </w:pPr>
      <w:r>
        <w:rPr>
          <w:rFonts w:hint="eastAsia"/>
          <w:szCs w:val="24"/>
          <w:lang w:val="en-GB" w:eastAsia="zh-CN"/>
        </w:rPr>
        <w:t>路徑：</w:t>
      </w:r>
      <w:r w:rsidRPr="002749FC">
        <w:rPr>
          <w:szCs w:val="24"/>
          <w:lang w:val="en-GB" w:eastAsia="zh-CN"/>
        </w:rPr>
        <w:t>O:\MMDS 7-Eleven\7-Eleven Query Team\Daily Invoice Interface Upload\Daily Interface data from Flyspeed\</w:t>
      </w:r>
      <w:r w:rsidR="00644F91">
        <w:rPr>
          <w:szCs w:val="24"/>
          <w:lang w:val="en-GB" w:eastAsia="zh-CN"/>
        </w:rPr>
        <w:t>YYYY</w:t>
      </w:r>
    </w:p>
    <w:p w:rsidR="00E53534" w:rsidRDefault="00E53534" w:rsidP="00E53534">
      <w:pPr>
        <w:pStyle w:val="ListParagraph"/>
        <w:numPr>
          <w:ilvl w:val="0"/>
          <w:numId w:val="33"/>
        </w:numPr>
        <w:rPr>
          <w:szCs w:val="24"/>
          <w:lang w:val="en-GB" w:eastAsia="zh-CN"/>
        </w:rPr>
      </w:pPr>
      <w:r>
        <w:rPr>
          <w:rFonts w:hint="eastAsia"/>
          <w:szCs w:val="24"/>
          <w:lang w:val="en-GB" w:eastAsia="zh-CN"/>
        </w:rPr>
        <w:t>選擇</w:t>
      </w:r>
      <w:r>
        <w:rPr>
          <w:rFonts w:hint="eastAsia"/>
          <w:szCs w:val="24"/>
          <w:lang w:val="en-GB" w:eastAsia="zh-CN"/>
        </w:rPr>
        <w:t>E</w:t>
      </w:r>
      <w:r>
        <w:rPr>
          <w:szCs w:val="24"/>
          <w:lang w:val="en-US" w:eastAsia="zh-CN"/>
        </w:rPr>
        <w:t>xcel</w:t>
      </w:r>
      <w:r>
        <w:rPr>
          <w:rFonts w:hint="eastAsia"/>
          <w:szCs w:val="24"/>
          <w:lang w:val="en-US" w:eastAsia="zh-CN"/>
        </w:rPr>
        <w:t>格式</w:t>
      </w:r>
      <w:r w:rsidR="00243D7F">
        <w:rPr>
          <w:rFonts w:hint="eastAsia"/>
          <w:szCs w:val="24"/>
          <w:lang w:val="en-US" w:eastAsia="zh-CN"/>
        </w:rPr>
        <w:t>，按</w:t>
      </w:r>
      <w:r w:rsidR="00243D7F">
        <w:rPr>
          <w:rFonts w:hint="eastAsia"/>
          <w:szCs w:val="24"/>
          <w:lang w:val="en-US" w:eastAsia="zh-CN"/>
        </w:rPr>
        <w:t>Start Export</w:t>
      </w:r>
      <w:r w:rsidR="00243D7F">
        <w:rPr>
          <w:rFonts w:hint="eastAsia"/>
          <w:szCs w:val="24"/>
          <w:lang w:val="en-US" w:eastAsia="zh-CN"/>
        </w:rPr>
        <w:t>按鈕。</w:t>
      </w:r>
    </w:p>
    <w:p w:rsidR="002749FC" w:rsidRDefault="00A137F0" w:rsidP="002749FC">
      <w:pPr>
        <w:ind w:left="360"/>
        <w:rPr>
          <w:szCs w:val="24"/>
          <w:lang w:val="en-GB" w:eastAsia="zh-CN"/>
        </w:rPr>
      </w:pPr>
      <w:r>
        <w:rPr>
          <w:szCs w:val="24"/>
          <w:lang w:val="en-US" w:eastAsia="zh-CN"/>
        </w:rPr>
        <w:lastRenderedPageBreak/>
        <w:pict>
          <v:rect id="_x0000_s1067" style="position:absolute;left:0;text-align:left;margin-left:243.05pt;margin-top:148.35pt;width:39.9pt;height:7.5pt;z-index:251702272" filled="f" strokecolor="red" strokeweight="1pt"/>
        </w:pict>
      </w:r>
      <w:r>
        <w:rPr>
          <w:szCs w:val="24"/>
          <w:lang w:val="en-US" w:eastAsia="zh-CN"/>
        </w:rPr>
        <w:pict>
          <v:rect id="_x0000_s1066" style="position:absolute;left:0;text-align:left;margin-left:231.05pt;margin-top:101.6pt;width:75.75pt;height:7.5pt;z-index:251701248" filled="f" strokecolor="red" strokeweight="1pt"/>
        </w:pict>
      </w:r>
      <w:r>
        <w:rPr>
          <w:szCs w:val="24"/>
          <w:lang w:val="en-US" w:eastAsia="zh-CN"/>
        </w:rPr>
        <w:pict>
          <v:rect id="_x0000_s1065" style="position:absolute;left:0;text-align:left;margin-left:154.5pt;margin-top:33.3pt;width:20pt;height:7.5pt;z-index:251700224" filled="f" strokecolor="red" strokeweight="1pt"/>
        </w:pict>
      </w:r>
      <w:r w:rsidR="002749FC" w:rsidRPr="002749FC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34" w:rsidRPr="00E53534" w:rsidRDefault="00E53534" w:rsidP="00E53534">
      <w:pPr>
        <w:pStyle w:val="ListParagraph"/>
        <w:numPr>
          <w:ilvl w:val="0"/>
          <w:numId w:val="33"/>
        </w:numPr>
        <w:rPr>
          <w:szCs w:val="24"/>
          <w:lang w:val="en-GB" w:eastAsia="zh-CN"/>
        </w:rPr>
      </w:pPr>
      <w:r>
        <w:rPr>
          <w:rFonts w:hint="eastAsia"/>
          <w:szCs w:val="24"/>
          <w:lang w:val="en-GB" w:eastAsia="zh-CN"/>
        </w:rPr>
        <w:t>將文件命名為</w:t>
      </w:r>
      <w:r>
        <w:rPr>
          <w:rFonts w:hint="eastAsia"/>
          <w:szCs w:val="24"/>
          <w:lang w:val="en-GB" w:eastAsia="zh-CN"/>
        </w:rPr>
        <w:t>InvSummaryYYMMDD,</w:t>
      </w:r>
      <w:r>
        <w:rPr>
          <w:rFonts w:hint="eastAsia"/>
          <w:szCs w:val="24"/>
          <w:lang w:val="en-US" w:eastAsia="zh-CN"/>
        </w:rPr>
        <w:t>按</w:t>
      </w:r>
      <w:r>
        <w:rPr>
          <w:rFonts w:hint="eastAsia"/>
          <w:szCs w:val="24"/>
          <w:lang w:val="en-US" w:eastAsia="zh-CN"/>
        </w:rPr>
        <w:t>O</w:t>
      </w:r>
      <w:r>
        <w:rPr>
          <w:szCs w:val="24"/>
          <w:lang w:val="en-US" w:eastAsia="zh-CN"/>
        </w:rPr>
        <w:t>pen</w:t>
      </w:r>
      <w:r>
        <w:rPr>
          <w:rFonts w:hint="eastAsia"/>
          <w:szCs w:val="24"/>
          <w:lang w:val="en-US" w:eastAsia="zh-CN"/>
        </w:rPr>
        <w:t>按鈕。</w:t>
      </w:r>
    </w:p>
    <w:p w:rsidR="00E4493E" w:rsidRDefault="00A137F0" w:rsidP="002749FC">
      <w:pPr>
        <w:ind w:left="360"/>
        <w:rPr>
          <w:szCs w:val="24"/>
          <w:lang w:val="en-GB" w:eastAsia="zh-CN"/>
        </w:rPr>
      </w:pPr>
      <w:r>
        <w:rPr>
          <w:szCs w:val="24"/>
          <w:lang w:val="en-US" w:eastAsia="zh-CN"/>
        </w:rPr>
        <w:pict>
          <v:rect id="_x0000_s1068" style="position:absolute;left:0;text-align:left;margin-left:226.55pt;margin-top:156.35pt;width:26.95pt;height:10.75pt;z-index:251703296" filled="f" strokecolor="red" strokeweight="1pt"/>
        </w:pict>
      </w:r>
      <w:r w:rsidR="00E4493E" w:rsidRPr="00E4493E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804" w:rsidRDefault="00F92804" w:rsidP="00F92804">
      <w:pPr>
        <w:pStyle w:val="Heading3"/>
        <w:rPr>
          <w:rFonts w:eastAsiaTheme="minorEastAsia"/>
          <w:lang w:val="en-US" w:eastAsia="zh-CN"/>
        </w:rPr>
      </w:pPr>
      <w:bookmarkStart w:id="13" w:name="_Toc515366426"/>
      <w:r>
        <w:rPr>
          <w:rFonts w:eastAsiaTheme="minorEastAsia" w:hint="eastAsia"/>
          <w:lang w:val="en-US" w:eastAsia="zh-CN"/>
        </w:rPr>
        <w:t>提取</w:t>
      </w:r>
      <w:r w:rsidR="00A9154F">
        <w:rPr>
          <w:rFonts w:eastAsiaTheme="minorEastAsia" w:hint="eastAsia"/>
          <w:lang w:val="en-US" w:eastAsia="zh-CN"/>
        </w:rPr>
        <w:t>FTP</w:t>
      </w:r>
      <w:r>
        <w:rPr>
          <w:rFonts w:eastAsiaTheme="minorEastAsia" w:hint="eastAsia"/>
          <w:lang w:val="en-US" w:eastAsia="zh-CN"/>
        </w:rPr>
        <w:t>數據</w:t>
      </w:r>
      <w:bookmarkEnd w:id="13"/>
    </w:p>
    <w:p w:rsidR="00F92804" w:rsidRDefault="002010A3" w:rsidP="002010A3">
      <w:pPr>
        <w:pStyle w:val="ListParagraph"/>
        <w:numPr>
          <w:ilvl w:val="0"/>
          <w:numId w:val="32"/>
        </w:numPr>
        <w:rPr>
          <w:szCs w:val="24"/>
          <w:lang w:val="en-GB" w:eastAsia="zh-CN"/>
        </w:rPr>
      </w:pPr>
      <w:r>
        <w:rPr>
          <w:rFonts w:hint="eastAsia"/>
          <w:szCs w:val="24"/>
          <w:lang w:val="en-GB" w:eastAsia="zh-TW"/>
        </w:rPr>
        <w:t>打開再</w:t>
      </w:r>
      <w:r>
        <w:rPr>
          <w:rFonts w:hint="eastAsia"/>
          <w:szCs w:val="24"/>
          <w:lang w:val="en-GB" w:eastAsia="zh-TW"/>
        </w:rPr>
        <w:t>FTP</w:t>
      </w:r>
      <w:r>
        <w:rPr>
          <w:rFonts w:hint="eastAsia"/>
          <w:szCs w:val="24"/>
          <w:lang w:val="en-GB" w:eastAsia="zh-TW"/>
        </w:rPr>
        <w:t>獲取的上傳數據。并將其轉換成</w:t>
      </w:r>
      <w:r>
        <w:rPr>
          <w:szCs w:val="24"/>
          <w:lang w:val="en-US" w:eastAsia="zh-TW"/>
        </w:rPr>
        <w:t>Excel</w:t>
      </w:r>
      <w:r>
        <w:rPr>
          <w:rFonts w:hint="eastAsia"/>
          <w:szCs w:val="24"/>
          <w:lang w:val="en-US" w:eastAsia="zh-TW"/>
        </w:rPr>
        <w:t>格式。</w:t>
      </w:r>
      <w:r w:rsidR="00CB7A73">
        <w:rPr>
          <w:rFonts w:hint="eastAsia"/>
          <w:szCs w:val="24"/>
          <w:lang w:val="en-US" w:eastAsia="zh-TW"/>
        </w:rPr>
        <w:t>（注意，在</w:t>
      </w:r>
      <w:r w:rsidR="00CB7A73">
        <w:rPr>
          <w:rFonts w:hint="eastAsia"/>
          <w:szCs w:val="24"/>
          <w:lang w:val="en-US" w:eastAsia="zh-TW"/>
        </w:rPr>
        <w:t>FTP</w:t>
      </w:r>
      <w:r w:rsidR="00CB7A73">
        <w:rPr>
          <w:rFonts w:hint="eastAsia"/>
          <w:szCs w:val="24"/>
          <w:lang w:val="en-US" w:eastAsia="zh-TW"/>
        </w:rPr>
        <w:t>獲取的數據應該有兩份，一份為香港的數據，另外一份為澳門的數據。</w:t>
      </w:r>
      <w:r w:rsidR="00CB7A73">
        <w:rPr>
          <w:rFonts w:hint="eastAsia"/>
          <w:szCs w:val="24"/>
          <w:lang w:val="en-US" w:eastAsia="zh-CN"/>
        </w:rPr>
        <w:t>）</w:t>
      </w:r>
    </w:p>
    <w:p w:rsidR="002010A3" w:rsidRDefault="002010A3" w:rsidP="002010A3">
      <w:pPr>
        <w:pStyle w:val="ListParagraph"/>
        <w:rPr>
          <w:lang w:eastAsia="zh-CN"/>
        </w:rPr>
      </w:pPr>
      <w:r w:rsidRPr="002010A3">
        <w:rPr>
          <w:rFonts w:eastAsia="PMingLiU" w:hAnsi="PMingLiU"/>
          <w:szCs w:val="24"/>
          <w:lang w:val="en-GB" w:eastAsia="zh-CN"/>
        </w:rPr>
        <w:t>路徑：</w:t>
      </w:r>
      <w:r w:rsidRPr="002010A3">
        <w:rPr>
          <w:rFonts w:eastAsia="PMingLiU"/>
        </w:rPr>
        <w:t>O:\MMDS 7-Eleven\7-Eleven Query Team\Daily Invoice Interface Upload\Daily Interface file from FTP</w:t>
      </w:r>
    </w:p>
    <w:p w:rsidR="0058323D" w:rsidRPr="0058323D" w:rsidRDefault="0058323D" w:rsidP="00BE70A9">
      <w:pPr>
        <w:pStyle w:val="ListParagraph"/>
        <w:rPr>
          <w:szCs w:val="24"/>
          <w:lang w:val="en-GB" w:eastAsia="zh-CN"/>
        </w:rPr>
      </w:pPr>
    </w:p>
    <w:p w:rsidR="002010A3" w:rsidRPr="002010A3" w:rsidRDefault="002010A3" w:rsidP="002010A3">
      <w:pPr>
        <w:ind w:left="360"/>
        <w:rPr>
          <w:szCs w:val="24"/>
          <w:lang w:val="en-GB" w:eastAsia="zh-CN"/>
        </w:rPr>
      </w:pPr>
    </w:p>
    <w:p w:rsidR="00445E45" w:rsidRDefault="007312BB" w:rsidP="00445E45">
      <w:pPr>
        <w:pStyle w:val="Heading3"/>
        <w:rPr>
          <w:rFonts w:eastAsiaTheme="minorEastAsia"/>
          <w:lang w:val="en-US" w:eastAsia="zh-CN"/>
        </w:rPr>
      </w:pPr>
      <w:bookmarkStart w:id="14" w:name="_Toc515366427"/>
      <w:r>
        <w:rPr>
          <w:rFonts w:eastAsiaTheme="minorEastAsia" w:hint="eastAsia"/>
          <w:lang w:val="en-US" w:eastAsia="zh-CN"/>
        </w:rPr>
        <w:lastRenderedPageBreak/>
        <w:t>比對</w:t>
      </w:r>
      <w:r w:rsidR="00445E45">
        <w:rPr>
          <w:rFonts w:eastAsiaTheme="minorEastAsia" w:hint="eastAsia"/>
          <w:lang w:val="en-US" w:eastAsia="zh-CN"/>
        </w:rPr>
        <w:t>數據</w:t>
      </w:r>
      <w:bookmarkEnd w:id="14"/>
    </w:p>
    <w:p w:rsidR="00445E45" w:rsidRDefault="001C6C6B" w:rsidP="00445E45">
      <w:pPr>
        <w:pStyle w:val="ListParagraph"/>
        <w:numPr>
          <w:ilvl w:val="0"/>
          <w:numId w:val="32"/>
        </w:numPr>
        <w:rPr>
          <w:lang w:val="en-US" w:eastAsia="zh-TW"/>
        </w:rPr>
      </w:pPr>
      <w:r>
        <w:rPr>
          <w:rFonts w:hint="eastAsia"/>
          <w:lang w:val="en-US" w:eastAsia="zh-CN"/>
        </w:rPr>
        <w:t>打開在</w:t>
      </w:r>
      <w:r>
        <w:rPr>
          <w:rFonts w:hint="eastAsia"/>
          <w:lang w:val="en-US" w:eastAsia="zh-CN"/>
        </w:rPr>
        <w:t>F</w:t>
      </w:r>
      <w:r>
        <w:rPr>
          <w:lang w:val="en-US" w:eastAsia="zh-CN"/>
        </w:rPr>
        <w:t>lyspeed</w:t>
      </w:r>
      <w:r>
        <w:rPr>
          <w:rFonts w:hint="eastAsia"/>
          <w:lang w:val="en-US" w:eastAsia="zh-CN"/>
        </w:rPr>
        <w:t>中導出的</w:t>
      </w:r>
      <w:r>
        <w:rPr>
          <w:rFonts w:hint="eastAsia"/>
          <w:lang w:val="en-US" w:eastAsia="zh-CN"/>
        </w:rPr>
        <w:t>Excel</w:t>
      </w:r>
      <w:r>
        <w:rPr>
          <w:rFonts w:hint="eastAsia"/>
          <w:lang w:val="en-US" w:eastAsia="zh-CN"/>
        </w:rPr>
        <w:t>。在</w:t>
      </w:r>
      <w:r>
        <w:rPr>
          <w:rFonts w:hint="eastAsia"/>
          <w:lang w:val="en-US" w:eastAsia="zh-CN"/>
        </w:rPr>
        <w:t>FULL_NAME</w:t>
      </w:r>
      <w:r>
        <w:rPr>
          <w:rFonts w:hint="eastAsia"/>
          <w:lang w:val="en-US" w:eastAsia="zh-CN"/>
        </w:rPr>
        <w:t>列前加一列，將此列命名為</w:t>
      </w:r>
      <w:r>
        <w:rPr>
          <w:rFonts w:hint="eastAsia"/>
          <w:lang w:val="en-US" w:eastAsia="zh-CN"/>
        </w:rPr>
        <w:t>Macau/HK</w:t>
      </w:r>
      <w:r>
        <w:rPr>
          <w:rFonts w:hint="eastAsia"/>
          <w:lang w:val="en-US" w:eastAsia="zh-CN"/>
        </w:rPr>
        <w:t>。</w:t>
      </w:r>
      <w:r w:rsidR="00FB54E4">
        <w:rPr>
          <w:rFonts w:hint="eastAsia"/>
          <w:lang w:val="en-US" w:eastAsia="zh-CN"/>
        </w:rPr>
        <w:t>打開</w:t>
      </w:r>
      <w:r w:rsidR="00FB54E4" w:rsidRPr="00FB54E4">
        <w:rPr>
          <w:lang w:val="en-US" w:eastAsia="zh-CN"/>
        </w:rPr>
        <w:t>Macau vendor list</w:t>
      </w:r>
      <w:r w:rsidR="00FB54E4">
        <w:rPr>
          <w:rFonts w:hint="eastAsia"/>
          <w:lang w:val="en-US" w:eastAsia="zh-CN"/>
        </w:rPr>
        <w:t>，</w:t>
      </w:r>
      <w:r w:rsidR="00057C0E">
        <w:rPr>
          <w:rFonts w:hint="eastAsia"/>
          <w:lang w:val="en-US" w:eastAsia="zh-CN"/>
        </w:rPr>
        <w:t>輸入以下公式。</w:t>
      </w:r>
      <w:r w:rsidR="00057C0E">
        <w:rPr>
          <w:rFonts w:hint="eastAsia"/>
          <w:lang w:val="en-US" w:eastAsia="zh-TW"/>
        </w:rPr>
        <w:t>判斷行項目的數據是屬於澳門或者香港的供應商。</w:t>
      </w:r>
    </w:p>
    <w:p w:rsidR="00FB54E4" w:rsidRDefault="00FB54E4" w:rsidP="00FB54E4">
      <w:pPr>
        <w:pStyle w:val="ListParagraph"/>
        <w:rPr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lang w:val="en-US" w:eastAsia="zh-CN"/>
        </w:rPr>
        <w:t>lyspeed</w:t>
      </w:r>
      <w:r>
        <w:rPr>
          <w:rFonts w:hint="eastAsia"/>
          <w:lang w:val="en-US" w:eastAsia="zh-CN"/>
        </w:rPr>
        <w:t>數據路徑</w:t>
      </w:r>
      <w:r w:rsidRPr="002749FC">
        <w:rPr>
          <w:szCs w:val="24"/>
          <w:lang w:val="en-GB" w:eastAsia="zh-CN"/>
        </w:rPr>
        <w:t>O:\MMDS 7-Eleven\7-Eleven Query Team\Daily Invoice Interface Upload\Daily Interface data from Flyspeed\</w:t>
      </w:r>
      <w:r w:rsidR="00C910A8">
        <w:rPr>
          <w:szCs w:val="24"/>
          <w:lang w:val="en-GB" w:eastAsia="zh-CN"/>
        </w:rPr>
        <w:t>YYYY</w:t>
      </w:r>
    </w:p>
    <w:p w:rsidR="00FB54E4" w:rsidRDefault="00FB54E4" w:rsidP="00FB54E4">
      <w:pPr>
        <w:pStyle w:val="ListParagraph"/>
        <w:rPr>
          <w:lang w:val="en-US" w:eastAsia="zh-CN"/>
        </w:rPr>
      </w:pPr>
      <w:r w:rsidRPr="00FB54E4">
        <w:rPr>
          <w:lang w:val="en-US" w:eastAsia="zh-CN"/>
        </w:rPr>
        <w:t>Macau vendor list</w:t>
      </w:r>
      <w:r>
        <w:rPr>
          <w:rFonts w:hint="eastAsia"/>
          <w:lang w:val="en-US" w:eastAsia="zh-CN"/>
        </w:rPr>
        <w:t>路徑：</w:t>
      </w:r>
      <w:r w:rsidRPr="00FB54E4">
        <w:rPr>
          <w:lang w:val="en-US" w:eastAsia="zh-CN"/>
        </w:rPr>
        <w:t>O:\MMDS 7-Eleven\7-Eleven Query Team\Daily Invoice Interface Upload\Daily Interface data from Flyspeed</w:t>
      </w:r>
    </w:p>
    <w:p w:rsidR="001C6C6B" w:rsidRDefault="00A137F0" w:rsidP="001C6C6B">
      <w:pPr>
        <w:ind w:left="360"/>
        <w:rPr>
          <w:lang w:val="en-US" w:eastAsia="zh-CN"/>
        </w:rPr>
      </w:pPr>
      <w:r w:rsidRPr="00A137F0">
        <w:rPr>
          <w:szCs w:val="24"/>
          <w:lang w:val="en-US" w:eastAsia="zh-CN"/>
        </w:rPr>
        <w:pict>
          <v:rect id="_x0000_s1069" style="position:absolute;left:0;text-align:left;margin-left:45.45pt;margin-top:49pt;width:26.95pt;height:35.55pt;z-index:251704320" filled="f" strokecolor="red" strokeweight="1pt"/>
        </w:pict>
      </w:r>
      <w:r w:rsidR="001C6C6B" w:rsidRPr="001C6C6B">
        <w:rPr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B5C" w:rsidRPr="001C6C6B" w:rsidRDefault="00A137F0" w:rsidP="001C6C6B">
      <w:pPr>
        <w:ind w:left="360"/>
        <w:rPr>
          <w:lang w:val="en-US" w:eastAsia="zh-CN"/>
        </w:rPr>
      </w:pPr>
      <w:r w:rsidRPr="00A137F0">
        <w:rPr>
          <w:szCs w:val="24"/>
          <w:lang w:val="en-US" w:eastAsia="zh-CN"/>
        </w:rPr>
        <w:pict>
          <v:rect id="_x0000_s1070" style="position:absolute;left:0;text-align:left;margin-left:45.45pt;margin-top:50.05pt;width:26.95pt;height:35.55pt;z-index:251705344" filled="f" strokecolor="red" strokeweight="1pt"/>
        </w:pict>
      </w:r>
      <w:r w:rsidR="004F1B5C" w:rsidRPr="004F1B5C">
        <w:rPr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2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562" w:rsidRDefault="00C63589" w:rsidP="00C63589">
      <w:pPr>
        <w:pStyle w:val="ListParagraph"/>
        <w:numPr>
          <w:ilvl w:val="0"/>
          <w:numId w:val="32"/>
        </w:numPr>
        <w:rPr>
          <w:szCs w:val="24"/>
          <w:lang w:val="en-GB" w:eastAsia="zh-CN"/>
        </w:rPr>
      </w:pPr>
      <w:r>
        <w:rPr>
          <w:rFonts w:hint="eastAsia"/>
          <w:lang w:val="en-US" w:eastAsia="zh-CN"/>
        </w:rPr>
        <w:lastRenderedPageBreak/>
        <w:t>在</w:t>
      </w:r>
      <w:r>
        <w:rPr>
          <w:rFonts w:hint="eastAsia"/>
          <w:lang w:val="en-US" w:eastAsia="zh-CN"/>
        </w:rPr>
        <w:t>INVOICE_VALUE</w:t>
      </w:r>
      <w:r>
        <w:rPr>
          <w:rFonts w:hint="eastAsia"/>
          <w:lang w:val="en-US" w:eastAsia="zh-CN"/>
        </w:rPr>
        <w:t>列前加一列，將此列命名為</w:t>
      </w:r>
      <w:r>
        <w:rPr>
          <w:rFonts w:hint="eastAsia"/>
          <w:lang w:val="en-US" w:eastAsia="zh-CN"/>
        </w:rPr>
        <w:t>R</w:t>
      </w:r>
      <w:r>
        <w:rPr>
          <w:lang w:val="en-US" w:eastAsia="zh-CN"/>
        </w:rPr>
        <w:t>ounding</w:t>
      </w:r>
      <w:r>
        <w:rPr>
          <w:rFonts w:hint="eastAsia"/>
          <w:lang w:val="en-US" w:eastAsia="zh-CN"/>
        </w:rPr>
        <w:t>。輸入以下公式，將付款金額</w:t>
      </w:r>
      <w:r w:rsidR="00FC18CD">
        <w:rPr>
          <w:rFonts w:hint="eastAsia"/>
          <w:lang w:val="en-US" w:eastAsia="zh-CN"/>
        </w:rPr>
        <w:t>保留兩位小數。</w:t>
      </w:r>
    </w:p>
    <w:p w:rsidR="00C63589" w:rsidRDefault="00A137F0" w:rsidP="00C63589">
      <w:pPr>
        <w:ind w:left="360"/>
        <w:rPr>
          <w:szCs w:val="24"/>
          <w:lang w:val="en-GB" w:eastAsia="zh-CN"/>
        </w:rPr>
      </w:pPr>
      <w:r>
        <w:rPr>
          <w:szCs w:val="24"/>
          <w:lang w:val="en-US" w:eastAsia="zh-CN"/>
        </w:rPr>
        <w:pict>
          <v:rect id="_x0000_s1071" style="position:absolute;left:0;text-align:left;margin-left:170.6pt;margin-top:50.6pt;width:26.95pt;height:35.55pt;z-index:251706368" filled="f" strokecolor="red" strokeweight="1pt"/>
        </w:pict>
      </w:r>
      <w:r w:rsidR="00C63589" w:rsidRPr="00C63589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923" w:rsidRDefault="008B7923" w:rsidP="008B7923">
      <w:pPr>
        <w:pStyle w:val="ListParagraph"/>
        <w:numPr>
          <w:ilvl w:val="0"/>
          <w:numId w:val="32"/>
        </w:numPr>
        <w:rPr>
          <w:szCs w:val="24"/>
          <w:lang w:val="en-GB" w:eastAsia="zh-CN"/>
        </w:rPr>
      </w:pPr>
      <w:r>
        <w:rPr>
          <w:rFonts w:hint="eastAsia"/>
          <w:szCs w:val="24"/>
          <w:lang w:val="en-GB" w:eastAsia="zh-CN"/>
        </w:rPr>
        <w:t>在</w:t>
      </w:r>
      <w:r>
        <w:rPr>
          <w:rFonts w:hint="eastAsia"/>
          <w:szCs w:val="24"/>
          <w:lang w:val="en-GB" w:eastAsia="zh-CN"/>
        </w:rPr>
        <w:t>Rounding</w:t>
      </w:r>
      <w:r>
        <w:rPr>
          <w:rFonts w:hint="eastAsia"/>
          <w:szCs w:val="24"/>
          <w:lang w:val="en-US" w:eastAsia="zh-CN"/>
        </w:rPr>
        <w:t>列最后一行，輸入以下公式，將表格的應付金額加總。</w:t>
      </w:r>
    </w:p>
    <w:p w:rsidR="008B7923" w:rsidRDefault="00A137F0" w:rsidP="008B7923">
      <w:pPr>
        <w:ind w:left="360"/>
        <w:rPr>
          <w:szCs w:val="24"/>
          <w:lang w:val="en-GB" w:eastAsia="zh-CN"/>
        </w:rPr>
      </w:pPr>
      <w:r>
        <w:rPr>
          <w:szCs w:val="24"/>
          <w:lang w:val="en-US" w:eastAsia="zh-CN"/>
        </w:rPr>
        <w:pict>
          <v:rect id="_x0000_s1072" style="position:absolute;left:0;text-align:left;margin-left:149.85pt;margin-top:83.9pt;width:47.7pt;height:13.55pt;z-index:251707392" filled="f" strokecolor="red" strokeweight="1pt"/>
        </w:pict>
      </w:r>
      <w:r w:rsidR="008B7923" w:rsidRPr="008B7923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2C3" w:rsidRPr="00F862C3" w:rsidRDefault="00F862C3" w:rsidP="00F862C3">
      <w:pPr>
        <w:pStyle w:val="ListParagraph"/>
        <w:numPr>
          <w:ilvl w:val="0"/>
          <w:numId w:val="32"/>
        </w:numPr>
        <w:rPr>
          <w:szCs w:val="24"/>
          <w:lang w:val="en-GB" w:eastAsia="zh-CN"/>
        </w:rPr>
      </w:pPr>
      <w:r>
        <w:rPr>
          <w:rFonts w:hint="eastAsia"/>
          <w:lang w:val="en-US" w:eastAsia="zh-CN"/>
        </w:rPr>
        <w:t>分別將香港和澳門供應商的行項目複製到相應的</w:t>
      </w:r>
      <w:r>
        <w:rPr>
          <w:lang w:val="en-US" w:eastAsia="zh-CN"/>
        </w:rPr>
        <w:t>Working Excel</w:t>
      </w:r>
      <w:r>
        <w:rPr>
          <w:rFonts w:hint="eastAsia"/>
          <w:lang w:val="en-US" w:eastAsia="zh-CN"/>
        </w:rPr>
        <w:t>。并把該工作表命名為</w:t>
      </w:r>
      <w:r>
        <w:rPr>
          <w:rFonts w:hint="eastAsia"/>
          <w:lang w:val="en-US" w:eastAsia="zh-CN"/>
        </w:rPr>
        <w:t>Flyspeed</w:t>
      </w:r>
      <w:r>
        <w:rPr>
          <w:rFonts w:hint="eastAsia"/>
          <w:lang w:val="en-US" w:eastAsia="zh-CN"/>
        </w:rPr>
        <w:t>。</w:t>
      </w:r>
    </w:p>
    <w:p w:rsidR="00F862C3" w:rsidRPr="00F862C3" w:rsidRDefault="00A137F0" w:rsidP="00F862C3">
      <w:pPr>
        <w:ind w:left="360"/>
        <w:rPr>
          <w:szCs w:val="24"/>
          <w:lang w:val="en-GB" w:eastAsia="zh-CN"/>
        </w:rPr>
      </w:pPr>
      <w:r>
        <w:rPr>
          <w:szCs w:val="24"/>
          <w:lang w:val="en-US" w:eastAsia="zh-CN"/>
        </w:rPr>
        <w:lastRenderedPageBreak/>
        <w:pict>
          <v:rect id="_x0000_s1073" style="position:absolute;left:0;text-align:left;margin-left:41.55pt;margin-top:276.95pt;width:47.7pt;height:13.55pt;z-index:251708416" filled="f" strokecolor="red" strokeweight="1pt"/>
        </w:pict>
      </w:r>
      <w:r w:rsidR="00F862C3">
        <w:rPr>
          <w:rFonts w:hint="eastAsia"/>
          <w:szCs w:val="24"/>
          <w:lang w:val="en-US" w:eastAsia="zh-CN"/>
        </w:rPr>
        <w:drawing>
          <wp:inline distT="0" distB="0" distL="0" distR="0">
            <wp:extent cx="5562600" cy="3794055"/>
            <wp:effectExtent l="19050" t="0" r="0" b="0"/>
            <wp:docPr id="5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641" cy="37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EA0" w:rsidRDefault="00132EA0" w:rsidP="00132EA0">
      <w:pPr>
        <w:pStyle w:val="ListParagraph"/>
        <w:numPr>
          <w:ilvl w:val="0"/>
          <w:numId w:val="32"/>
        </w:numPr>
        <w:rPr>
          <w:szCs w:val="24"/>
          <w:lang w:val="en-GB" w:eastAsia="zh-CN"/>
        </w:rPr>
      </w:pPr>
      <w:r>
        <w:rPr>
          <w:rFonts w:hint="eastAsia"/>
          <w:szCs w:val="24"/>
          <w:lang w:val="en-GB" w:eastAsia="zh-CN"/>
        </w:rPr>
        <w:t>打開</w:t>
      </w:r>
      <w:r w:rsidRPr="00132EA0">
        <w:rPr>
          <w:szCs w:val="24"/>
          <w:lang w:val="en-GB" w:eastAsia="zh-CN"/>
        </w:rPr>
        <w:t>Daily Interface Checking Log</w:t>
      </w:r>
      <w:r>
        <w:rPr>
          <w:rFonts w:hint="eastAsia"/>
          <w:szCs w:val="24"/>
          <w:lang w:val="en-GB" w:eastAsia="zh-CN"/>
        </w:rPr>
        <w:t>，填寫以下數據：</w:t>
      </w:r>
    </w:p>
    <w:p w:rsidR="00132EA0" w:rsidRDefault="00132EA0" w:rsidP="00132EA0">
      <w:pPr>
        <w:pStyle w:val="ListParagraph"/>
        <w:rPr>
          <w:szCs w:val="24"/>
          <w:lang w:val="en-GB" w:eastAsia="zh-CN"/>
        </w:rPr>
      </w:pPr>
      <w:r>
        <w:rPr>
          <w:rFonts w:hint="eastAsia"/>
          <w:szCs w:val="24"/>
          <w:lang w:val="en-GB" w:eastAsia="zh-CN"/>
        </w:rPr>
        <w:t>路徑：</w:t>
      </w:r>
      <w:r w:rsidRPr="00132EA0">
        <w:rPr>
          <w:szCs w:val="24"/>
          <w:lang w:val="en-GB" w:eastAsia="zh-CN"/>
        </w:rPr>
        <w:t>O:\MMDS 7-Eleven\7-Eleven Query Team\Daily Invoice Interface Upload\Daily Interface Checking Log</w:t>
      </w:r>
    </w:p>
    <w:p w:rsidR="00F67041" w:rsidRPr="00F67041" w:rsidRDefault="00A137F0" w:rsidP="00F67041">
      <w:pPr>
        <w:rPr>
          <w:szCs w:val="24"/>
          <w:lang w:val="en-GB" w:eastAsia="zh-CN"/>
        </w:rPr>
      </w:pPr>
      <w:r>
        <w:rPr>
          <w:szCs w:val="24"/>
          <w:lang w:val="en-US" w:eastAsia="zh-CN"/>
        </w:rPr>
        <w:pict>
          <v:oval id="_x0000_s1048" style="position:absolute;left:0;text-align:left;margin-left:35.45pt;margin-top:29.15pt;width:25.05pt;height:25.55pt;z-index:251684864" fillcolor="yellow">
            <v:textbox style="mso-next-textbox:#_x0000_s1048">
              <w:txbxContent>
                <w:p w:rsidR="00E81E97" w:rsidRPr="00D321DD" w:rsidRDefault="00E81E97" w:rsidP="007D7756">
                  <w:pPr>
                    <w:jc w:val="center"/>
                    <w:rPr>
                      <w:rFonts w:ascii="Arial" w:hAnsi="Arial" w:cs="Arial"/>
                      <w:lang w:eastAsia="zh-CN"/>
                    </w:rPr>
                  </w:pPr>
                  <w:r w:rsidRPr="00D321DD">
                    <w:rPr>
                      <w:rFonts w:ascii="Arial" w:hAnsi="Arial" w:cs="Arial"/>
                      <w:lang w:eastAsia="zh-CN"/>
                    </w:rPr>
                    <w:t>1</w:t>
                  </w:r>
                </w:p>
              </w:txbxContent>
            </v:textbox>
          </v:oval>
        </w:pict>
      </w:r>
      <w:r w:rsidRPr="00A137F0">
        <w:rPr>
          <w:rFonts w:eastAsia="PMingLiU"/>
          <w:szCs w:val="24"/>
          <w:lang w:val="en-US" w:eastAsia="zh-CN"/>
        </w:rPr>
        <w:pict>
          <v:oval id="_x0000_s1050" style="position:absolute;left:0;text-align:left;margin-left:203.25pt;margin-top:29.15pt;width:25.05pt;height:25.55pt;z-index:251686912" fillcolor="yellow">
            <v:textbox style="mso-next-textbox:#_x0000_s1050">
              <w:txbxContent>
                <w:p w:rsidR="00E81E97" w:rsidRPr="00D321DD" w:rsidRDefault="00E81E97" w:rsidP="007D7756">
                  <w:pPr>
                    <w:jc w:val="center"/>
                    <w:rPr>
                      <w:rFonts w:ascii="Arial" w:hAnsi="Arial" w:cs="Arial"/>
                      <w:lang w:eastAsia="zh-CN"/>
                    </w:rPr>
                  </w:pPr>
                  <w:r>
                    <w:rPr>
                      <w:rFonts w:ascii="Arial" w:hAnsi="Arial" w:cs="Arial" w:hint="eastAsia"/>
                      <w:lang w:eastAsia="zh-CN"/>
                    </w:rPr>
                    <w:t>2</w:t>
                  </w:r>
                </w:p>
              </w:txbxContent>
            </v:textbox>
          </v:oval>
        </w:pict>
      </w:r>
      <w:r w:rsidRPr="00A137F0">
        <w:rPr>
          <w:rFonts w:eastAsia="PMingLiU"/>
          <w:szCs w:val="24"/>
          <w:lang w:val="en-US" w:eastAsia="zh-CN"/>
        </w:rPr>
        <w:pict>
          <v:oval id="_x0000_s1049" style="position:absolute;left:0;text-align:left;margin-left:153.15pt;margin-top:29.15pt;width:25.05pt;height:25.55pt;z-index:251685888" fillcolor="yellow">
            <v:textbox style="mso-next-textbox:#_x0000_s1049">
              <w:txbxContent>
                <w:p w:rsidR="00E81E97" w:rsidRPr="00D321DD" w:rsidRDefault="00E81E97" w:rsidP="007D7756">
                  <w:pPr>
                    <w:jc w:val="center"/>
                    <w:rPr>
                      <w:rFonts w:ascii="Arial" w:hAnsi="Arial" w:cs="Arial"/>
                      <w:lang w:eastAsia="zh-CN"/>
                    </w:rPr>
                  </w:pPr>
                  <w:r>
                    <w:rPr>
                      <w:rFonts w:ascii="Arial" w:hAnsi="Arial" w:cs="Arial" w:hint="eastAsia"/>
                      <w:lang w:eastAsia="zh-CN"/>
                    </w:rPr>
                    <w:t>2</w:t>
                  </w:r>
                </w:p>
              </w:txbxContent>
            </v:textbox>
          </v:oval>
        </w:pict>
      </w:r>
      <w:r w:rsidR="00F67041">
        <w:rPr>
          <w:rFonts w:hint="eastAsia"/>
          <w:szCs w:val="24"/>
          <w:lang w:val="en-GB" w:eastAsia="zh-CN"/>
        </w:rPr>
        <w:t xml:space="preserve">      </w:t>
      </w:r>
      <w:r w:rsidR="00F67041" w:rsidRPr="00F67041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3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482" w:type="dxa"/>
        <w:tblLook w:val="04A0"/>
      </w:tblPr>
      <w:tblGrid>
        <w:gridCol w:w="3946"/>
        <w:gridCol w:w="4610"/>
      </w:tblGrid>
      <w:tr w:rsidR="00B71E3D" w:rsidRPr="00CA6A7B" w:rsidTr="007D7756">
        <w:trPr>
          <w:cnfStyle w:val="100000000000"/>
          <w:trHeight w:val="189"/>
        </w:trPr>
        <w:tc>
          <w:tcPr>
            <w:tcW w:w="3946" w:type="dxa"/>
            <w:vAlign w:val="center"/>
          </w:tcPr>
          <w:p w:rsidR="00B71E3D" w:rsidRPr="00CA6A7B" w:rsidRDefault="00B71E3D" w:rsidP="0058323D">
            <w:pPr>
              <w:spacing w:line="240" w:lineRule="auto"/>
              <w:jc w:val="center"/>
              <w:rPr>
                <w:rFonts w:eastAsia="PMingLiU"/>
                <w:szCs w:val="24"/>
                <w:lang w:eastAsia="zh-CN"/>
              </w:rPr>
            </w:pPr>
            <w:r w:rsidRPr="00CA6A7B">
              <w:rPr>
                <w:rFonts w:eastAsia="PMingLiU" w:hAnsi="PMingLiU"/>
                <w:szCs w:val="24"/>
                <w:lang w:eastAsia="zh-CN"/>
              </w:rPr>
              <w:t>輸入名稱</w:t>
            </w:r>
          </w:p>
        </w:tc>
        <w:tc>
          <w:tcPr>
            <w:tcW w:w="4610" w:type="dxa"/>
            <w:vAlign w:val="center"/>
          </w:tcPr>
          <w:p w:rsidR="00B71E3D" w:rsidRPr="00CA6A7B" w:rsidRDefault="00B71E3D" w:rsidP="0058323D">
            <w:pPr>
              <w:spacing w:line="240" w:lineRule="auto"/>
              <w:jc w:val="center"/>
              <w:rPr>
                <w:rFonts w:eastAsia="PMingLiU"/>
                <w:szCs w:val="24"/>
                <w:lang w:eastAsia="zh-CN"/>
              </w:rPr>
            </w:pPr>
            <w:r w:rsidRPr="00CA6A7B">
              <w:rPr>
                <w:rFonts w:eastAsia="PMingLiU" w:hAnsi="PMingLiU"/>
                <w:szCs w:val="24"/>
                <w:lang w:eastAsia="zh-CN"/>
              </w:rPr>
              <w:t>輸入說明</w:t>
            </w:r>
          </w:p>
        </w:tc>
      </w:tr>
      <w:tr w:rsidR="00B71E3D" w:rsidRPr="00CA6A7B" w:rsidTr="007D7756">
        <w:trPr>
          <w:trHeight w:val="165"/>
        </w:trPr>
        <w:tc>
          <w:tcPr>
            <w:tcW w:w="3946" w:type="dxa"/>
          </w:tcPr>
          <w:p w:rsidR="00B71E3D" w:rsidRPr="00B71E3D" w:rsidRDefault="00B71E3D" w:rsidP="0058323D">
            <w:pPr>
              <w:spacing w:line="240" w:lineRule="auto"/>
              <w:jc w:val="left"/>
              <w:rPr>
                <w:szCs w:val="24"/>
                <w:lang w:val="en-US" w:eastAsia="zh-CN"/>
              </w:rPr>
            </w:pPr>
            <w:r>
              <w:rPr>
                <w:rFonts w:hint="eastAsia"/>
                <w:szCs w:val="24"/>
                <w:lang w:eastAsia="zh-CN"/>
              </w:rPr>
              <w:t>Batch Name</w:t>
            </w:r>
          </w:p>
        </w:tc>
        <w:tc>
          <w:tcPr>
            <w:tcW w:w="4610" w:type="dxa"/>
          </w:tcPr>
          <w:p w:rsidR="00B71E3D" w:rsidRPr="007D7756" w:rsidRDefault="00A137F0" w:rsidP="007D7756">
            <w:pPr>
              <w:spacing w:line="240" w:lineRule="auto"/>
              <w:rPr>
                <w:szCs w:val="24"/>
                <w:lang w:val="en-US" w:eastAsia="zh-TW"/>
              </w:rPr>
            </w:pPr>
            <w:r w:rsidRPr="00A137F0">
              <w:rPr>
                <w:rFonts w:eastAsia="PMingLiU"/>
                <w:szCs w:val="24"/>
                <w:lang w:val="en-US" w:eastAsia="zh-CN"/>
              </w:rPr>
              <w:pict>
                <v:oval id="_x0000_s1045" style="position:absolute;left:0;text-align:left;margin-left:53.1pt;margin-top:48.75pt;width:25.05pt;height:25.55pt;z-index:251682816;mso-position-horizontal-relative:text;mso-position-vertical-relative:text" fillcolor="yellow">
                  <v:textbox style="mso-next-textbox:#_x0000_s1045">
                    <w:txbxContent>
                      <w:p w:rsidR="00E81E97" w:rsidRPr="00D321DD" w:rsidRDefault="00E81E97" w:rsidP="00B71E3D">
                        <w:pPr>
                          <w:jc w:val="center"/>
                          <w:rPr>
                            <w:rFonts w:ascii="Arial" w:hAnsi="Arial" w:cs="Arial"/>
                            <w:lang w:eastAsia="zh-CN"/>
                          </w:rPr>
                        </w:pPr>
                        <w:r w:rsidRPr="00D321DD">
                          <w:rPr>
                            <w:rFonts w:ascii="Arial" w:hAnsi="Arial" w:cs="Arial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oval>
              </w:pict>
            </w:r>
            <w:r w:rsidR="007D7756">
              <w:rPr>
                <w:rFonts w:hint="eastAsia"/>
                <w:szCs w:val="24"/>
                <w:lang w:eastAsia="zh-TW"/>
              </w:rPr>
              <w:t>上傳數據的</w:t>
            </w:r>
            <w:r w:rsidR="007D7756">
              <w:rPr>
                <w:szCs w:val="24"/>
                <w:lang w:val="en-US" w:eastAsia="zh-TW"/>
              </w:rPr>
              <w:t>Batch</w:t>
            </w:r>
            <w:r w:rsidR="007D7756">
              <w:rPr>
                <w:rFonts w:hint="eastAsia"/>
                <w:szCs w:val="24"/>
                <w:lang w:val="en-US" w:eastAsia="zh-TW"/>
              </w:rPr>
              <w:t>名稱</w:t>
            </w:r>
            <w:r w:rsidR="00F7655F">
              <w:rPr>
                <w:rFonts w:hint="eastAsia"/>
                <w:szCs w:val="24"/>
                <w:lang w:val="en-US" w:eastAsia="zh-TW"/>
              </w:rPr>
              <w:t>（注意，若</w:t>
            </w:r>
            <w:r w:rsidR="00F7655F">
              <w:rPr>
                <w:rFonts w:hint="eastAsia"/>
                <w:szCs w:val="24"/>
                <w:lang w:val="en-US" w:eastAsia="zh-TW"/>
              </w:rPr>
              <w:t>B</w:t>
            </w:r>
            <w:r w:rsidR="00F7655F">
              <w:rPr>
                <w:szCs w:val="24"/>
                <w:lang w:val="en-US" w:eastAsia="zh-TW"/>
              </w:rPr>
              <w:t>atch</w:t>
            </w:r>
            <w:r w:rsidR="00F7655F">
              <w:rPr>
                <w:rFonts w:hint="eastAsia"/>
                <w:szCs w:val="24"/>
                <w:lang w:val="en-US" w:eastAsia="zh-TW"/>
              </w:rPr>
              <w:lastRenderedPageBreak/>
              <w:t>名稱不符合規定</w:t>
            </w:r>
            <w:r w:rsidR="00F7655F">
              <w:rPr>
                <w:szCs w:val="24"/>
                <w:lang w:val="en-US" w:eastAsia="zh-TW"/>
              </w:rPr>
              <w:t>APIH(YYMMDD-MMDDXXX)</w:t>
            </w:r>
            <w:r w:rsidR="00F7655F">
              <w:rPr>
                <w:rFonts w:hint="eastAsia"/>
                <w:szCs w:val="24"/>
                <w:lang w:val="en-US" w:eastAsia="zh-TW"/>
              </w:rPr>
              <w:t>的組合，需要郵件通知</w:t>
            </w:r>
            <w:r w:rsidR="00F7655F">
              <w:rPr>
                <w:rFonts w:hint="eastAsia"/>
                <w:szCs w:val="24"/>
                <w:lang w:val="en-US" w:eastAsia="zh-TW"/>
              </w:rPr>
              <w:t>HKAS</w:t>
            </w:r>
            <w:r w:rsidR="00F7655F">
              <w:rPr>
                <w:rFonts w:hint="eastAsia"/>
                <w:szCs w:val="24"/>
                <w:lang w:val="en-US" w:eastAsia="zh-TW"/>
              </w:rPr>
              <w:t>）</w:t>
            </w:r>
          </w:p>
        </w:tc>
      </w:tr>
      <w:tr w:rsidR="00B71E3D" w:rsidRPr="00CA6A7B" w:rsidTr="007D7756">
        <w:trPr>
          <w:trHeight w:val="165"/>
        </w:trPr>
        <w:tc>
          <w:tcPr>
            <w:tcW w:w="3946" w:type="dxa"/>
          </w:tcPr>
          <w:p w:rsidR="00B71E3D" w:rsidRPr="00CA6A7B" w:rsidRDefault="00B71E3D" w:rsidP="0058323D">
            <w:pPr>
              <w:spacing w:line="240" w:lineRule="auto"/>
              <w:jc w:val="left"/>
              <w:rPr>
                <w:rFonts w:eastAsia="PMingLiU"/>
                <w:szCs w:val="24"/>
                <w:lang w:val="en-US" w:eastAsia="zh-CN"/>
              </w:rPr>
            </w:pPr>
            <w:r>
              <w:rPr>
                <w:rFonts w:eastAsia="PMingLiU"/>
                <w:szCs w:val="24"/>
                <w:lang w:eastAsia="zh-CN"/>
              </w:rPr>
              <w:lastRenderedPageBreak/>
              <w:t>(MMDS/ Flyspeed Total)HK Book/Macau Book</w:t>
            </w:r>
          </w:p>
        </w:tc>
        <w:tc>
          <w:tcPr>
            <w:tcW w:w="4610" w:type="dxa"/>
          </w:tcPr>
          <w:p w:rsidR="00B71E3D" w:rsidRPr="007D7756" w:rsidRDefault="00A137F0" w:rsidP="0058323D">
            <w:pPr>
              <w:spacing w:line="240" w:lineRule="auto"/>
              <w:rPr>
                <w:szCs w:val="24"/>
                <w:lang w:val="en-US" w:eastAsia="zh-TW"/>
              </w:rPr>
            </w:pPr>
            <w:r w:rsidRPr="00A137F0">
              <w:rPr>
                <w:rFonts w:eastAsia="PMingLiU"/>
                <w:szCs w:val="24"/>
                <w:lang w:val="en-US" w:eastAsia="zh-CN"/>
              </w:rPr>
              <w:pict>
                <v:oval id="_x0000_s1046" style="position:absolute;left:0;text-align:left;margin-left:132.65pt;margin-top:10.25pt;width:25.05pt;height:25.55pt;z-index:251683840;mso-position-horizontal-relative:text;mso-position-vertical-relative:text" fillcolor="yellow">
                  <v:textbox style="mso-next-textbox:#_x0000_s1046">
                    <w:txbxContent>
                      <w:p w:rsidR="00E81E97" w:rsidRPr="00D321DD" w:rsidRDefault="00E81E97" w:rsidP="00B71E3D">
                        <w:pPr>
                          <w:jc w:val="center"/>
                          <w:rPr>
                            <w:rFonts w:ascii="Arial" w:hAnsi="Arial" w:cs="Arial"/>
                            <w:lang w:eastAsia="zh-CN"/>
                          </w:rPr>
                        </w:pPr>
                        <w:r>
                          <w:rPr>
                            <w:rFonts w:ascii="Arial" w:hAnsi="Arial" w:cs="Arial" w:hint="eastAsia"/>
                            <w:lang w:eastAsia="zh-CN"/>
                          </w:rPr>
                          <w:t>2</w:t>
                        </w:r>
                      </w:p>
                    </w:txbxContent>
                  </v:textbox>
                </v:oval>
              </w:pict>
            </w:r>
            <w:r w:rsidR="007D7756">
              <w:rPr>
                <w:rFonts w:hint="eastAsia"/>
                <w:szCs w:val="24"/>
                <w:lang w:val="en-US" w:eastAsia="zh-TW"/>
              </w:rPr>
              <w:t>香港</w:t>
            </w:r>
            <w:r w:rsidR="007D7756">
              <w:rPr>
                <w:szCs w:val="24"/>
                <w:lang w:val="en-US" w:eastAsia="zh-TW"/>
              </w:rPr>
              <w:t>/</w:t>
            </w:r>
            <w:r w:rsidR="007D7756">
              <w:rPr>
                <w:rFonts w:hint="eastAsia"/>
                <w:szCs w:val="24"/>
                <w:lang w:val="en-US" w:eastAsia="zh-TW"/>
              </w:rPr>
              <w:t>澳門的應付總金額</w:t>
            </w:r>
          </w:p>
        </w:tc>
      </w:tr>
    </w:tbl>
    <w:p w:rsidR="00F67041" w:rsidRDefault="00CD2607" w:rsidP="00B35C68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將</w:t>
      </w:r>
      <w:r>
        <w:rPr>
          <w:rFonts w:hint="eastAsia"/>
          <w:szCs w:val="24"/>
          <w:lang w:val="en-US" w:eastAsia="zh-CN"/>
        </w:rPr>
        <w:t>F</w:t>
      </w:r>
      <w:r>
        <w:rPr>
          <w:szCs w:val="24"/>
          <w:lang w:val="en-US" w:eastAsia="zh-CN"/>
        </w:rPr>
        <w:t>lyspeed</w:t>
      </w:r>
      <w:r>
        <w:rPr>
          <w:rFonts w:hint="eastAsia"/>
          <w:szCs w:val="24"/>
          <w:lang w:val="en-US" w:eastAsia="zh-CN"/>
        </w:rPr>
        <w:t>工作表中的數據做數據透視表</w:t>
      </w:r>
      <w:r w:rsidR="00BB019D">
        <w:rPr>
          <w:rFonts w:hint="eastAsia"/>
          <w:szCs w:val="24"/>
          <w:lang w:val="en-US" w:eastAsia="zh-CN"/>
        </w:rPr>
        <w:t>，命名為</w:t>
      </w:r>
      <w:r w:rsidR="00BB019D" w:rsidRPr="00BB019D">
        <w:rPr>
          <w:szCs w:val="24"/>
          <w:lang w:val="en-US" w:eastAsia="zh-CN"/>
        </w:rPr>
        <w:t>Flyspeed Working</w:t>
      </w:r>
      <w:r>
        <w:rPr>
          <w:rFonts w:hint="eastAsia"/>
          <w:szCs w:val="24"/>
          <w:lang w:val="en-US" w:eastAsia="zh-CN"/>
        </w:rPr>
        <w:t>。</w:t>
      </w:r>
      <w:r w:rsidR="002F68DD" w:rsidRPr="00CA6A7B">
        <w:rPr>
          <w:rFonts w:eastAsia="PMingLiU" w:hAnsi="PMingLiU"/>
          <w:szCs w:val="24"/>
          <w:lang w:val="en-US" w:eastAsia="zh-CN"/>
        </w:rPr>
        <w:t>在</w:t>
      </w:r>
      <w:r w:rsidR="002F68DD" w:rsidRPr="00CA6A7B">
        <w:rPr>
          <w:rFonts w:eastAsia="PMingLiU"/>
          <w:szCs w:val="24"/>
          <w:lang w:val="en-US" w:eastAsia="zh-CN"/>
        </w:rPr>
        <w:t>Row Labels</w:t>
      </w:r>
      <w:r w:rsidR="002F68DD" w:rsidRPr="00CA6A7B">
        <w:rPr>
          <w:rFonts w:eastAsia="PMingLiU" w:hAnsi="PMingLiU"/>
          <w:szCs w:val="24"/>
          <w:lang w:val="en-US" w:eastAsia="zh-CN"/>
        </w:rPr>
        <w:t>選取</w:t>
      </w:r>
      <w:r w:rsidR="002F68DD">
        <w:rPr>
          <w:rFonts w:hint="eastAsia"/>
          <w:szCs w:val="24"/>
          <w:lang w:val="en-US" w:eastAsia="zh-CN"/>
        </w:rPr>
        <w:t>VENDOR,FULL_NAME</w:t>
      </w:r>
      <w:r w:rsidR="002F68DD" w:rsidRPr="00CA6A7B">
        <w:rPr>
          <w:rFonts w:eastAsia="PMingLiU" w:hAnsi="PMingLiU"/>
          <w:szCs w:val="24"/>
          <w:lang w:val="en-US" w:eastAsia="zh-CN"/>
        </w:rPr>
        <w:t>；</w:t>
      </w:r>
      <w:r w:rsidR="002F68DD" w:rsidRPr="00CA6A7B">
        <w:rPr>
          <w:rFonts w:eastAsia="PMingLiU"/>
          <w:szCs w:val="24"/>
          <w:lang w:val="en-US" w:eastAsia="zh-CN"/>
        </w:rPr>
        <w:t>Values</w:t>
      </w:r>
      <w:r w:rsidR="002F68DD" w:rsidRPr="00CA6A7B">
        <w:rPr>
          <w:rFonts w:eastAsia="PMingLiU" w:hAnsi="PMingLiU"/>
          <w:szCs w:val="24"/>
          <w:lang w:val="en-US" w:eastAsia="zh-CN"/>
        </w:rPr>
        <w:t>選取</w:t>
      </w:r>
      <w:r w:rsidR="002F68DD" w:rsidRPr="00CA6A7B">
        <w:rPr>
          <w:rFonts w:eastAsia="PMingLiU"/>
          <w:szCs w:val="24"/>
          <w:lang w:val="en-US" w:eastAsia="zh-CN"/>
        </w:rPr>
        <w:t>Sum of Amount in doc.curr</w:t>
      </w:r>
      <w:r w:rsidR="00FF4753">
        <w:rPr>
          <w:rFonts w:hint="eastAsia"/>
          <w:szCs w:val="24"/>
          <w:lang w:val="en-US" w:eastAsia="zh-CN"/>
        </w:rPr>
        <w:t>。</w:t>
      </w:r>
    </w:p>
    <w:p w:rsidR="00CD2607" w:rsidRDefault="00A137F0" w:rsidP="00CD2607">
      <w:pPr>
        <w:ind w:left="360"/>
        <w:rPr>
          <w:szCs w:val="24"/>
          <w:lang w:val="en-US" w:eastAsia="zh-CN"/>
        </w:rPr>
      </w:pPr>
      <w:r>
        <w:rPr>
          <w:szCs w:val="24"/>
          <w:lang w:val="en-US" w:eastAsia="zh-CN"/>
        </w:rPr>
        <w:pict>
          <v:rect id="_x0000_s1074" style="position:absolute;left:0;text-align:left;margin-left:392.05pt;margin-top:181.3pt;width:57.35pt;height:38.3pt;z-index:251709440" filled="f" strokecolor="red" strokeweight="1pt"/>
        </w:pict>
      </w:r>
      <w:r w:rsidR="00CD2607" w:rsidRPr="00CD2607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3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CA8" w:rsidRDefault="00647CA8" w:rsidP="00647CA8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將最新的</w:t>
      </w:r>
      <w:r w:rsidRPr="00647CA8">
        <w:rPr>
          <w:szCs w:val="24"/>
          <w:lang w:val="en-US" w:eastAsia="zh-CN"/>
        </w:rPr>
        <w:t>Cross reference table</w:t>
      </w:r>
      <w:r>
        <w:rPr>
          <w:rFonts w:hint="eastAsia"/>
          <w:szCs w:val="24"/>
          <w:lang w:val="en-US" w:eastAsia="zh-CN"/>
        </w:rPr>
        <w:t>複製到</w:t>
      </w:r>
      <w:r>
        <w:rPr>
          <w:rFonts w:hint="eastAsia"/>
          <w:lang w:val="en-US" w:eastAsia="zh-CN"/>
        </w:rPr>
        <w:t>Working Excel</w:t>
      </w:r>
      <w:r>
        <w:rPr>
          <w:rFonts w:hint="eastAsia"/>
          <w:lang w:val="en-US" w:eastAsia="zh-CN"/>
        </w:rPr>
        <w:t>的新建工作表中，并命名為</w:t>
      </w:r>
      <w:r w:rsidRPr="00647CA8">
        <w:rPr>
          <w:szCs w:val="24"/>
          <w:lang w:val="en-US" w:eastAsia="zh-CN"/>
        </w:rPr>
        <w:t>Cross reference table</w:t>
      </w:r>
      <w:r>
        <w:rPr>
          <w:rFonts w:hint="eastAsia"/>
          <w:szCs w:val="24"/>
          <w:lang w:val="en-US" w:eastAsia="zh-CN"/>
        </w:rPr>
        <w:t>。</w:t>
      </w:r>
    </w:p>
    <w:p w:rsidR="00647CA8" w:rsidRDefault="00647CA8" w:rsidP="00647CA8">
      <w:pPr>
        <w:pStyle w:val="ListParagraph"/>
        <w:rPr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路徑：</w:t>
      </w:r>
      <w:r w:rsidRPr="00647CA8">
        <w:rPr>
          <w:szCs w:val="24"/>
          <w:lang w:val="en-US" w:eastAsia="zh-CN"/>
        </w:rPr>
        <w:t>O:\MMDS 7-Eleven\7-Eleven Query Team\Daily Invoice Interface Upload\Supporting in SAP\HK\Cross reference table</w:t>
      </w:r>
      <w:r w:rsidR="00E81E97">
        <w:rPr>
          <w:rFonts w:hint="eastAsia"/>
          <w:szCs w:val="24"/>
          <w:lang w:val="en-US" w:eastAsia="zh-CN"/>
        </w:rPr>
        <w:t>（若</w:t>
      </w:r>
      <w:r w:rsidR="00E81E97">
        <w:rPr>
          <w:szCs w:val="24"/>
          <w:lang w:val="en-US" w:eastAsia="zh-CN"/>
        </w:rPr>
        <w:t>有新</w:t>
      </w:r>
      <w:r w:rsidR="00E81E97">
        <w:rPr>
          <w:rFonts w:hint="eastAsia"/>
          <w:szCs w:val="24"/>
          <w:lang w:val="en-US" w:eastAsia="zh-CN"/>
        </w:rPr>
        <w:t>的</w:t>
      </w:r>
      <w:r w:rsidR="00E81E97">
        <w:rPr>
          <w:rFonts w:hint="eastAsia"/>
          <w:szCs w:val="24"/>
          <w:lang w:val="en-US" w:eastAsia="zh-CN"/>
        </w:rPr>
        <w:t>vendor</w:t>
      </w:r>
      <w:r w:rsidR="00E81E97">
        <w:rPr>
          <w:rFonts w:hint="eastAsia"/>
          <w:szCs w:val="24"/>
          <w:lang w:val="en-US" w:eastAsia="zh-CN"/>
        </w:rPr>
        <w:t>，</w:t>
      </w:r>
      <w:r w:rsidR="00E81E97">
        <w:rPr>
          <w:szCs w:val="24"/>
          <w:lang w:val="en-US" w:eastAsia="zh-CN"/>
        </w:rPr>
        <w:t>需要</w:t>
      </w:r>
      <w:r w:rsidR="00E81E97">
        <w:rPr>
          <w:rFonts w:hint="eastAsia"/>
          <w:szCs w:val="24"/>
          <w:lang w:val="en-US" w:eastAsia="zh-CN"/>
        </w:rPr>
        <w:t>在</w:t>
      </w:r>
      <w:r w:rsidR="00E81E97">
        <w:rPr>
          <w:rFonts w:hint="eastAsia"/>
          <w:szCs w:val="24"/>
          <w:lang w:val="en-US" w:eastAsia="zh-CN"/>
        </w:rPr>
        <w:t>SAP</w:t>
      </w:r>
      <w:r w:rsidR="00E81E97">
        <w:rPr>
          <w:szCs w:val="24"/>
          <w:lang w:val="en-US" w:eastAsia="zh-CN"/>
        </w:rPr>
        <w:t>重新下載</w:t>
      </w:r>
      <w:r w:rsidR="00E81E97" w:rsidRPr="00647CA8">
        <w:rPr>
          <w:szCs w:val="24"/>
          <w:lang w:val="en-US" w:eastAsia="zh-CN"/>
        </w:rPr>
        <w:t>Cross reference table</w:t>
      </w:r>
      <w:r w:rsidR="00E81E97">
        <w:rPr>
          <w:rFonts w:hint="eastAsia"/>
          <w:szCs w:val="24"/>
          <w:lang w:val="en-US" w:eastAsia="zh-CN"/>
        </w:rPr>
        <w:t>）</w:t>
      </w:r>
    </w:p>
    <w:p w:rsidR="00647CA8" w:rsidRDefault="00A137F0" w:rsidP="00647CA8">
      <w:pPr>
        <w:ind w:left="360"/>
        <w:rPr>
          <w:szCs w:val="24"/>
          <w:lang w:val="en-US" w:eastAsia="zh-CN"/>
        </w:rPr>
      </w:pPr>
      <w:r>
        <w:rPr>
          <w:szCs w:val="24"/>
          <w:lang w:val="en-US" w:eastAsia="zh-CN"/>
        </w:rPr>
        <w:lastRenderedPageBreak/>
        <w:pict>
          <v:rect id="_x0000_s1075" style="position:absolute;left:0;text-align:left;margin-left:95.5pt;margin-top:218.95pt;width:45.8pt;height:9.85pt;z-index:251710464" filled="f" strokecolor="red" strokeweight="1pt"/>
        </w:pict>
      </w:r>
      <w:r w:rsidR="00647CA8" w:rsidRPr="00647CA8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8AA" w:rsidRDefault="00C548AA" w:rsidP="00C548AA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>
        <w:rPr>
          <w:rFonts w:hint="eastAsia"/>
          <w:lang w:val="en-US" w:eastAsia="zh-CN"/>
        </w:rPr>
        <w:t>打開</w:t>
      </w:r>
      <w:r w:rsidR="003E1D23">
        <w:rPr>
          <w:rFonts w:hint="eastAsia"/>
          <w:lang w:val="en-US" w:eastAsia="zh-CN"/>
        </w:rPr>
        <w:t>Working Excel</w:t>
      </w:r>
      <w:r w:rsidR="003E1D23">
        <w:rPr>
          <w:rFonts w:hint="eastAsia"/>
          <w:lang w:val="en-US" w:eastAsia="zh-CN"/>
        </w:rPr>
        <w:t>中的</w:t>
      </w:r>
      <w:r>
        <w:rPr>
          <w:rFonts w:hint="eastAsia"/>
          <w:lang w:val="en-US" w:eastAsia="zh-CN"/>
        </w:rPr>
        <w:t>SAP</w:t>
      </w:r>
      <w:r w:rsidR="003E1D23">
        <w:rPr>
          <w:rFonts w:hint="eastAsia"/>
          <w:lang w:val="en-US" w:eastAsia="zh-CN"/>
        </w:rPr>
        <w:t>工作表。</w:t>
      </w:r>
      <w:r w:rsidR="0013344B">
        <w:rPr>
          <w:rFonts w:hint="eastAsia"/>
          <w:lang w:val="en-US" w:eastAsia="zh-CN"/>
        </w:rPr>
        <w:t>在</w:t>
      </w:r>
      <w:r w:rsidR="0013344B">
        <w:rPr>
          <w:rFonts w:hint="eastAsia"/>
          <w:lang w:val="en-US" w:eastAsia="zh-CN"/>
        </w:rPr>
        <w:t>D</w:t>
      </w:r>
      <w:r w:rsidR="0013344B">
        <w:rPr>
          <w:lang w:val="en-US" w:eastAsia="zh-CN"/>
        </w:rPr>
        <w:t>ocument Type</w:t>
      </w:r>
      <w:r w:rsidR="0013344B">
        <w:rPr>
          <w:rFonts w:hint="eastAsia"/>
          <w:lang w:val="en-US" w:eastAsia="zh-CN"/>
        </w:rPr>
        <w:t>列前插入一列，命名為</w:t>
      </w:r>
      <w:r w:rsidR="0013344B">
        <w:rPr>
          <w:rFonts w:hint="eastAsia"/>
          <w:lang w:val="en-US" w:eastAsia="zh-CN"/>
        </w:rPr>
        <w:t>L</w:t>
      </w:r>
      <w:r w:rsidR="0013344B">
        <w:rPr>
          <w:lang w:val="en-US" w:eastAsia="zh-CN"/>
        </w:rPr>
        <w:t>egacy Vendor</w:t>
      </w:r>
      <w:r w:rsidR="0013344B">
        <w:rPr>
          <w:rFonts w:hint="eastAsia"/>
          <w:lang w:val="en-US" w:eastAsia="zh-CN"/>
        </w:rPr>
        <w:t>。輸入以下公式，</w:t>
      </w:r>
      <w:r w:rsidR="00E81E97">
        <w:rPr>
          <w:rFonts w:hint="eastAsia"/>
          <w:lang w:val="en-US" w:eastAsia="zh-CN"/>
        </w:rPr>
        <w:t xml:space="preserve">vlookup </w:t>
      </w:r>
      <w:r w:rsidR="00E81E97" w:rsidRPr="00647CA8">
        <w:rPr>
          <w:szCs w:val="24"/>
          <w:lang w:val="en-US" w:eastAsia="zh-CN"/>
        </w:rPr>
        <w:t>Cross reference table</w:t>
      </w:r>
      <w:r w:rsidR="00E81E97">
        <w:rPr>
          <w:rFonts w:hint="eastAsia"/>
          <w:szCs w:val="24"/>
          <w:lang w:val="en-US" w:eastAsia="zh-CN"/>
        </w:rPr>
        <w:t>，</w:t>
      </w:r>
      <w:r w:rsidR="0013344B">
        <w:rPr>
          <w:rFonts w:hint="eastAsia"/>
          <w:lang w:val="en-US" w:eastAsia="zh-CN"/>
        </w:rPr>
        <w:t>以</w:t>
      </w:r>
      <w:r w:rsidR="0013344B">
        <w:rPr>
          <w:rFonts w:hint="eastAsia"/>
          <w:lang w:val="en-US" w:eastAsia="zh-CN"/>
        </w:rPr>
        <w:t>SAP</w:t>
      </w:r>
      <w:r w:rsidR="0013344B">
        <w:rPr>
          <w:rFonts w:hint="eastAsia"/>
          <w:lang w:val="en-US" w:eastAsia="zh-CN"/>
        </w:rPr>
        <w:t>供應商號碼查找</w:t>
      </w:r>
      <w:r w:rsidR="0013344B">
        <w:rPr>
          <w:rFonts w:hint="eastAsia"/>
          <w:lang w:val="en-US" w:eastAsia="zh-CN"/>
        </w:rPr>
        <w:t>MMDS</w:t>
      </w:r>
      <w:r w:rsidR="0013344B">
        <w:rPr>
          <w:rFonts w:hint="eastAsia"/>
          <w:lang w:val="en-US" w:eastAsia="zh-CN"/>
        </w:rPr>
        <w:t>供應商號碼。</w:t>
      </w:r>
    </w:p>
    <w:p w:rsidR="00C548AA" w:rsidRDefault="00A137F0" w:rsidP="00C548AA">
      <w:pPr>
        <w:ind w:left="360"/>
        <w:rPr>
          <w:szCs w:val="24"/>
          <w:lang w:val="en-US" w:eastAsia="zh-CN"/>
        </w:rPr>
      </w:pPr>
      <w:r>
        <w:rPr>
          <w:szCs w:val="24"/>
          <w:lang w:val="en-US" w:eastAsia="zh-CN"/>
        </w:rPr>
        <w:pict>
          <v:rect id="_x0000_s1076" style="position:absolute;left:0;text-align:left;margin-left:119.15pt;margin-top:49.8pt;width:32.9pt;height:50.5pt;z-index:251711488" filled="f" strokecolor="red" strokeweight="1pt"/>
        </w:pict>
      </w:r>
      <w:r w:rsidR="00C548AA" w:rsidRPr="00C548AA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907" w:rsidRPr="00277907" w:rsidRDefault="00277907" w:rsidP="00277907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>D</w:t>
      </w:r>
      <w:r>
        <w:rPr>
          <w:lang w:val="en-US" w:eastAsia="zh-CN"/>
        </w:rPr>
        <w:t>ocument Type</w:t>
      </w:r>
      <w:r>
        <w:rPr>
          <w:rFonts w:hint="eastAsia"/>
          <w:lang w:val="en-US" w:eastAsia="zh-CN"/>
        </w:rPr>
        <w:t>列前再插入一列，命名為</w:t>
      </w:r>
      <w:r>
        <w:rPr>
          <w:rFonts w:hint="eastAsia"/>
          <w:lang w:val="en-US" w:eastAsia="zh-CN"/>
        </w:rPr>
        <w:t>V</w:t>
      </w:r>
      <w:r>
        <w:rPr>
          <w:lang w:val="en-US" w:eastAsia="zh-CN"/>
        </w:rPr>
        <w:t>endor Name</w:t>
      </w:r>
      <w:r>
        <w:rPr>
          <w:rFonts w:hint="eastAsia"/>
          <w:lang w:val="en-US" w:eastAsia="zh-CN"/>
        </w:rPr>
        <w:t>。輸入以下公式，</w:t>
      </w:r>
      <w:r w:rsidR="00E81E97">
        <w:rPr>
          <w:rFonts w:hint="eastAsia"/>
          <w:lang w:val="en-US" w:eastAsia="zh-CN"/>
        </w:rPr>
        <w:t xml:space="preserve">vlookup </w:t>
      </w:r>
      <w:r w:rsidR="00E81E97" w:rsidRPr="00647CA8">
        <w:rPr>
          <w:szCs w:val="24"/>
          <w:lang w:val="en-US" w:eastAsia="zh-CN"/>
        </w:rPr>
        <w:t>Cross reference table</w:t>
      </w:r>
      <w:r w:rsidR="00E81E97">
        <w:rPr>
          <w:rFonts w:hint="eastAsia"/>
          <w:szCs w:val="24"/>
          <w:lang w:val="en-US" w:eastAsia="zh-CN"/>
        </w:rPr>
        <w:t>，</w:t>
      </w:r>
      <w:r>
        <w:rPr>
          <w:rFonts w:hint="eastAsia"/>
          <w:lang w:val="en-US" w:eastAsia="zh-CN"/>
        </w:rPr>
        <w:t>以</w:t>
      </w:r>
      <w:r>
        <w:rPr>
          <w:rFonts w:hint="eastAsia"/>
          <w:lang w:val="en-US" w:eastAsia="zh-CN"/>
        </w:rPr>
        <w:t>SAP</w:t>
      </w:r>
      <w:r>
        <w:rPr>
          <w:rFonts w:hint="eastAsia"/>
          <w:lang w:val="en-US" w:eastAsia="zh-CN"/>
        </w:rPr>
        <w:t>供應商號碼查找</w:t>
      </w:r>
      <w:r>
        <w:rPr>
          <w:rFonts w:hint="eastAsia"/>
          <w:lang w:val="en-US" w:eastAsia="zh-CN"/>
        </w:rPr>
        <w:t>MMDS</w:t>
      </w:r>
      <w:r>
        <w:rPr>
          <w:rFonts w:hint="eastAsia"/>
          <w:lang w:val="en-US" w:eastAsia="zh-CN"/>
        </w:rPr>
        <w:t>供應商名稱。</w:t>
      </w:r>
    </w:p>
    <w:p w:rsidR="00277907" w:rsidRDefault="00A137F0" w:rsidP="00277907">
      <w:pPr>
        <w:ind w:left="360"/>
        <w:rPr>
          <w:szCs w:val="24"/>
          <w:lang w:val="en-US" w:eastAsia="zh-CN"/>
        </w:rPr>
      </w:pPr>
      <w:r>
        <w:rPr>
          <w:szCs w:val="24"/>
          <w:lang w:val="en-US" w:eastAsia="zh-CN"/>
        </w:rPr>
        <w:lastRenderedPageBreak/>
        <w:pict>
          <v:rect id="_x0000_s1077" style="position:absolute;left:0;text-align:left;margin-left:149.85pt;margin-top:49.2pt;width:32.9pt;height:50.5pt;z-index:251712512" filled="f" strokecolor="red" strokeweight="1pt"/>
        </w:pict>
      </w:r>
      <w:r w:rsidR="00277907" w:rsidRPr="00277907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8A5" w:rsidRPr="00E648A5" w:rsidRDefault="00E648A5" w:rsidP="00E648A5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將</w:t>
      </w:r>
      <w:r>
        <w:rPr>
          <w:rFonts w:hint="eastAsia"/>
          <w:szCs w:val="24"/>
          <w:lang w:val="en-US" w:eastAsia="zh-CN"/>
        </w:rPr>
        <w:t>SAP</w:t>
      </w:r>
      <w:r>
        <w:rPr>
          <w:rFonts w:hint="eastAsia"/>
          <w:szCs w:val="24"/>
          <w:lang w:val="en-US" w:eastAsia="zh-CN"/>
        </w:rPr>
        <w:t>工作表中的數據做數據透視表</w:t>
      </w:r>
      <w:r w:rsidR="00BB019D">
        <w:rPr>
          <w:rFonts w:hint="eastAsia"/>
          <w:szCs w:val="24"/>
          <w:lang w:val="en-US" w:eastAsia="zh-CN"/>
        </w:rPr>
        <w:t>，命名為</w:t>
      </w:r>
      <w:r w:rsidR="00BB019D" w:rsidRPr="00BB019D">
        <w:rPr>
          <w:szCs w:val="24"/>
          <w:lang w:val="en-US" w:eastAsia="zh-CN"/>
        </w:rPr>
        <w:t>SAP Working</w:t>
      </w:r>
      <w:r>
        <w:rPr>
          <w:rFonts w:hint="eastAsia"/>
          <w:szCs w:val="24"/>
          <w:lang w:val="en-US" w:eastAsia="zh-CN"/>
        </w:rPr>
        <w:t>。</w:t>
      </w:r>
      <w:r w:rsidRPr="00CA6A7B">
        <w:rPr>
          <w:rFonts w:eastAsia="PMingLiU" w:hAnsi="PMingLiU"/>
          <w:szCs w:val="24"/>
          <w:lang w:val="en-US" w:eastAsia="zh-CN"/>
        </w:rPr>
        <w:t>在</w:t>
      </w:r>
      <w:r w:rsidRPr="00CA6A7B">
        <w:rPr>
          <w:rFonts w:eastAsia="PMingLiU"/>
          <w:szCs w:val="24"/>
          <w:lang w:val="en-US" w:eastAsia="zh-CN"/>
        </w:rPr>
        <w:t>Row Labels</w:t>
      </w:r>
      <w:r w:rsidRPr="00CA6A7B">
        <w:rPr>
          <w:rFonts w:eastAsia="PMingLiU" w:hAnsi="PMingLiU"/>
          <w:szCs w:val="24"/>
          <w:lang w:val="en-US" w:eastAsia="zh-CN"/>
        </w:rPr>
        <w:t>選取</w:t>
      </w:r>
      <w:r>
        <w:rPr>
          <w:rFonts w:hint="eastAsia"/>
          <w:szCs w:val="24"/>
          <w:lang w:val="en-US" w:eastAsia="zh-CN"/>
        </w:rPr>
        <w:t>L</w:t>
      </w:r>
      <w:r>
        <w:rPr>
          <w:szCs w:val="24"/>
          <w:lang w:val="en-US" w:eastAsia="zh-CN"/>
        </w:rPr>
        <w:t>egacy Vendor</w:t>
      </w:r>
      <w:r>
        <w:rPr>
          <w:rFonts w:hint="eastAsia"/>
          <w:szCs w:val="24"/>
          <w:lang w:val="en-US" w:eastAsia="zh-CN"/>
        </w:rPr>
        <w:t>,</w:t>
      </w:r>
      <w:r>
        <w:rPr>
          <w:szCs w:val="24"/>
          <w:lang w:val="en-US" w:eastAsia="zh-CN"/>
        </w:rPr>
        <w:t xml:space="preserve"> Vendor Name</w:t>
      </w:r>
      <w:r w:rsidRPr="00CA6A7B">
        <w:rPr>
          <w:rFonts w:eastAsia="PMingLiU" w:hAnsi="PMingLiU"/>
          <w:szCs w:val="24"/>
          <w:lang w:val="en-US" w:eastAsia="zh-CN"/>
        </w:rPr>
        <w:t>；</w:t>
      </w:r>
      <w:r w:rsidRPr="00CA6A7B">
        <w:rPr>
          <w:rFonts w:eastAsia="PMingLiU"/>
          <w:szCs w:val="24"/>
          <w:lang w:val="en-US" w:eastAsia="zh-CN"/>
        </w:rPr>
        <w:t>Values</w:t>
      </w:r>
      <w:r w:rsidRPr="00CA6A7B">
        <w:rPr>
          <w:rFonts w:eastAsia="PMingLiU" w:hAnsi="PMingLiU"/>
          <w:szCs w:val="24"/>
          <w:lang w:val="en-US" w:eastAsia="zh-CN"/>
        </w:rPr>
        <w:t>選取</w:t>
      </w:r>
      <w:r w:rsidRPr="00CA6A7B">
        <w:rPr>
          <w:rFonts w:eastAsia="PMingLiU"/>
          <w:szCs w:val="24"/>
          <w:lang w:val="en-US" w:eastAsia="zh-CN"/>
        </w:rPr>
        <w:t>Sum of Amount in doc.curr</w:t>
      </w:r>
      <w:r w:rsidR="0058323D">
        <w:rPr>
          <w:rFonts w:hAnsi="PMingLiU" w:hint="eastAsia"/>
          <w:szCs w:val="24"/>
          <w:lang w:val="en-US" w:eastAsia="zh-CN"/>
        </w:rPr>
        <w:t>。</w:t>
      </w:r>
    </w:p>
    <w:p w:rsidR="00E648A5" w:rsidRDefault="00A137F0" w:rsidP="00E648A5">
      <w:pPr>
        <w:ind w:left="360"/>
        <w:rPr>
          <w:szCs w:val="24"/>
          <w:lang w:val="en-US" w:eastAsia="zh-CN"/>
        </w:rPr>
      </w:pPr>
      <w:r>
        <w:rPr>
          <w:szCs w:val="24"/>
          <w:lang w:val="en-US" w:eastAsia="zh-CN"/>
        </w:rPr>
        <w:pict>
          <v:rect id="_x0000_s1078" style="position:absolute;left:0;text-align:left;margin-left:393.3pt;margin-top:182.5pt;width:55.15pt;height:44.4pt;z-index:251713536" filled="f" strokecolor="red" strokeweight="1pt"/>
        </w:pict>
      </w:r>
      <w:r w:rsidR="00E648A5" w:rsidRPr="00E648A5">
        <w:rPr>
          <w:szCs w:val="24"/>
          <w:lang w:val="en-US" w:eastAsia="zh-CN"/>
        </w:rPr>
        <w:drawing>
          <wp:inline distT="0" distB="0" distL="0" distR="0">
            <wp:extent cx="5486400" cy="30861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23D" w:rsidRPr="0058323D" w:rsidRDefault="0058323D" w:rsidP="0058323D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打開從</w:t>
      </w:r>
      <w:r>
        <w:rPr>
          <w:rFonts w:hint="eastAsia"/>
          <w:szCs w:val="24"/>
          <w:lang w:val="en-US" w:eastAsia="zh-CN"/>
        </w:rPr>
        <w:t>FTP</w:t>
      </w:r>
      <w:r>
        <w:rPr>
          <w:rFonts w:hint="eastAsia"/>
          <w:szCs w:val="24"/>
          <w:lang w:val="en-US" w:eastAsia="zh-CN"/>
        </w:rPr>
        <w:t>上獲取的</w:t>
      </w:r>
      <w:r>
        <w:rPr>
          <w:rFonts w:hint="eastAsia"/>
          <w:lang w:val="en-US" w:eastAsia="zh-CN"/>
        </w:rPr>
        <w:t xml:space="preserve"> Excel</w:t>
      </w:r>
      <w:r>
        <w:rPr>
          <w:rFonts w:hint="eastAsia"/>
          <w:lang w:val="en-US" w:eastAsia="zh-CN"/>
        </w:rPr>
        <w:t>。將數據複製到</w:t>
      </w:r>
      <w:r w:rsidR="001468ED">
        <w:rPr>
          <w:rFonts w:hint="eastAsia"/>
          <w:lang w:val="en-US" w:eastAsia="zh-CN"/>
        </w:rPr>
        <w:t>相應的</w:t>
      </w:r>
      <w:r>
        <w:rPr>
          <w:rFonts w:hint="eastAsia"/>
          <w:lang w:val="en-US" w:eastAsia="zh-CN"/>
        </w:rPr>
        <w:t>Working Excel</w:t>
      </w:r>
      <w:r>
        <w:rPr>
          <w:rFonts w:hint="eastAsia"/>
          <w:lang w:val="en-US" w:eastAsia="zh-CN"/>
        </w:rPr>
        <w:t>，并把此工作表命名為</w:t>
      </w:r>
      <w:r>
        <w:rPr>
          <w:rFonts w:hint="eastAsia"/>
          <w:lang w:val="en-US" w:eastAsia="zh-CN"/>
        </w:rPr>
        <w:t>FTP</w:t>
      </w:r>
      <w:r w:rsidRPr="0058323D">
        <w:rPr>
          <w:rFonts w:hint="eastAsia"/>
          <w:lang w:val="en-US" w:eastAsia="zh-CN"/>
        </w:rPr>
        <w:t>。</w:t>
      </w:r>
    </w:p>
    <w:p w:rsidR="0058323D" w:rsidRPr="0058323D" w:rsidRDefault="00A137F0" w:rsidP="0058323D">
      <w:pPr>
        <w:ind w:left="360"/>
        <w:rPr>
          <w:szCs w:val="24"/>
          <w:lang w:val="en-US" w:eastAsia="zh-CN"/>
        </w:rPr>
      </w:pPr>
      <w:r>
        <w:rPr>
          <w:szCs w:val="24"/>
          <w:lang w:val="en-US" w:eastAsia="zh-CN"/>
        </w:rPr>
        <w:lastRenderedPageBreak/>
        <w:pict>
          <v:rect id="_x0000_s1079" style="position:absolute;left:0;text-align:left;margin-left:116.35pt;margin-top:278.8pt;width:22.6pt;height:11.2pt;z-index:251714560" filled="f" strokecolor="red" strokeweight="1pt"/>
        </w:pict>
      </w:r>
      <w:r w:rsidR="00EE05C7">
        <w:rPr>
          <w:rFonts w:hint="eastAsia"/>
          <w:szCs w:val="24"/>
          <w:lang w:val="en-US" w:eastAsia="zh-CN"/>
        </w:rPr>
        <w:drawing>
          <wp:inline distT="0" distB="0" distL="0" distR="0">
            <wp:extent cx="5548737" cy="3784600"/>
            <wp:effectExtent l="19050" t="0" r="0" b="0"/>
            <wp:docPr id="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75" cy="3785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23D" w:rsidRPr="0031349B" w:rsidRDefault="0058323D" w:rsidP="0058323D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將</w:t>
      </w:r>
      <w:r w:rsidR="0031349B">
        <w:rPr>
          <w:rFonts w:hint="eastAsia"/>
          <w:szCs w:val="24"/>
          <w:lang w:val="en-US" w:eastAsia="zh-CN"/>
        </w:rPr>
        <w:t>FTP</w:t>
      </w:r>
      <w:r w:rsidR="0031349B">
        <w:rPr>
          <w:rFonts w:hint="eastAsia"/>
          <w:szCs w:val="24"/>
          <w:lang w:val="en-US" w:eastAsia="zh-CN"/>
        </w:rPr>
        <w:t>工作表中</w:t>
      </w:r>
      <w:r w:rsidR="0031349B">
        <w:rPr>
          <w:rFonts w:hint="eastAsia"/>
          <w:szCs w:val="24"/>
          <w:lang w:val="en-US" w:eastAsia="zh-CN"/>
        </w:rPr>
        <w:t>Amount</w:t>
      </w:r>
      <w:r w:rsidR="0031349B">
        <w:rPr>
          <w:rFonts w:hint="eastAsia"/>
          <w:szCs w:val="24"/>
          <w:lang w:val="en-US" w:eastAsia="zh-CN"/>
        </w:rPr>
        <w:t>和</w:t>
      </w:r>
      <w:r w:rsidR="0031349B">
        <w:rPr>
          <w:rFonts w:hint="eastAsia"/>
          <w:szCs w:val="24"/>
          <w:lang w:val="en-US" w:eastAsia="zh-CN"/>
        </w:rPr>
        <w:t>V</w:t>
      </w:r>
      <w:r w:rsidR="0031349B">
        <w:rPr>
          <w:szCs w:val="24"/>
          <w:lang w:val="en-US" w:eastAsia="zh-CN"/>
        </w:rPr>
        <w:t>endor</w:t>
      </w:r>
      <w:r>
        <w:rPr>
          <w:rFonts w:hint="eastAsia"/>
          <w:szCs w:val="24"/>
          <w:lang w:val="en-US" w:eastAsia="zh-CN"/>
        </w:rPr>
        <w:t>數據做數據透視表，命名為</w:t>
      </w:r>
      <w:r w:rsidR="0031349B">
        <w:rPr>
          <w:rFonts w:hint="eastAsia"/>
          <w:szCs w:val="24"/>
          <w:lang w:val="en-US" w:eastAsia="zh-CN"/>
        </w:rPr>
        <w:t xml:space="preserve">FTP </w:t>
      </w:r>
      <w:r w:rsidRPr="00BB019D">
        <w:rPr>
          <w:szCs w:val="24"/>
          <w:lang w:val="en-US" w:eastAsia="zh-CN"/>
        </w:rPr>
        <w:t>Working</w:t>
      </w:r>
      <w:r>
        <w:rPr>
          <w:rFonts w:hint="eastAsia"/>
          <w:szCs w:val="24"/>
          <w:lang w:val="en-US" w:eastAsia="zh-CN"/>
        </w:rPr>
        <w:t>。</w:t>
      </w:r>
      <w:r w:rsidRPr="00CA6A7B">
        <w:rPr>
          <w:rFonts w:eastAsia="PMingLiU" w:hAnsi="PMingLiU"/>
          <w:szCs w:val="24"/>
          <w:lang w:val="en-US" w:eastAsia="zh-CN"/>
        </w:rPr>
        <w:t>在</w:t>
      </w:r>
      <w:r w:rsidRPr="00CA6A7B">
        <w:rPr>
          <w:rFonts w:eastAsia="PMingLiU"/>
          <w:szCs w:val="24"/>
          <w:lang w:val="en-US" w:eastAsia="zh-CN"/>
        </w:rPr>
        <w:t>Row Labels</w:t>
      </w:r>
      <w:r w:rsidRPr="00CA6A7B">
        <w:rPr>
          <w:rFonts w:eastAsia="PMingLiU" w:hAnsi="PMingLiU"/>
          <w:szCs w:val="24"/>
          <w:lang w:val="en-US" w:eastAsia="zh-CN"/>
        </w:rPr>
        <w:t>選取</w:t>
      </w:r>
      <w:r>
        <w:rPr>
          <w:szCs w:val="24"/>
          <w:lang w:val="en-US" w:eastAsia="zh-CN"/>
        </w:rPr>
        <w:t>Vendor</w:t>
      </w:r>
      <w:r>
        <w:rPr>
          <w:rFonts w:hint="eastAsia"/>
          <w:szCs w:val="24"/>
          <w:lang w:val="en-US" w:eastAsia="zh-CN"/>
        </w:rPr>
        <w:t>,</w:t>
      </w:r>
      <w:r>
        <w:rPr>
          <w:szCs w:val="24"/>
          <w:lang w:val="en-US" w:eastAsia="zh-CN"/>
        </w:rPr>
        <w:t xml:space="preserve"> </w:t>
      </w:r>
      <w:r w:rsidR="0052489B">
        <w:rPr>
          <w:szCs w:val="24"/>
          <w:lang w:val="en-US" w:eastAsia="zh-CN"/>
        </w:rPr>
        <w:t>Amount</w:t>
      </w:r>
      <w:r w:rsidR="0052489B">
        <w:rPr>
          <w:rFonts w:hint="eastAsia"/>
          <w:szCs w:val="24"/>
          <w:lang w:val="en-US" w:eastAsia="zh-CN"/>
        </w:rPr>
        <w:t>。</w:t>
      </w:r>
    </w:p>
    <w:p w:rsidR="0031349B" w:rsidRDefault="0031349B" w:rsidP="0031349B">
      <w:pPr>
        <w:ind w:left="360"/>
        <w:rPr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drawing>
          <wp:inline distT="0" distB="0" distL="0" distR="0">
            <wp:extent cx="5521325" cy="3105745"/>
            <wp:effectExtent l="19050" t="0" r="3175" b="0"/>
            <wp:docPr id="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743" cy="310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23D" w:rsidRPr="0058323D" w:rsidRDefault="00A137F0" w:rsidP="003C65BF">
      <w:pPr>
        <w:ind w:left="360"/>
        <w:rPr>
          <w:szCs w:val="24"/>
          <w:lang w:val="en-US" w:eastAsia="zh-CN"/>
        </w:rPr>
      </w:pPr>
      <w:r>
        <w:rPr>
          <w:szCs w:val="24"/>
          <w:lang w:val="en-US" w:eastAsia="zh-CN"/>
        </w:rPr>
        <w:lastRenderedPageBreak/>
        <w:pict>
          <v:rect id="_x0000_s1081" style="position:absolute;left:0;text-align:left;margin-left:345.6pt;margin-top:237.2pt;width:106.15pt;height:35.5pt;z-index:251716608" filled="f" strokecolor="red" strokeweight="1pt"/>
        </w:pict>
      </w:r>
      <w:r>
        <w:rPr>
          <w:szCs w:val="24"/>
          <w:lang w:val="en-US" w:eastAsia="zh-CN"/>
        </w:rPr>
        <w:pict>
          <v:rect id="_x0000_s1080" style="position:absolute;left:0;text-align:left;margin-left:78.8pt;margin-top:276pt;width:40.5pt;height:11.2pt;z-index:251715584" filled="f" strokecolor="red" strokeweight="1pt"/>
        </w:pict>
      </w:r>
      <w:r w:rsidR="0052489B">
        <w:rPr>
          <w:szCs w:val="24"/>
          <w:lang w:val="en-US" w:eastAsia="zh-CN"/>
        </w:rPr>
        <w:drawing>
          <wp:inline distT="0" distB="0" distL="0" distR="0">
            <wp:extent cx="5521325" cy="3765903"/>
            <wp:effectExtent l="19050" t="0" r="3175" b="0"/>
            <wp:docPr id="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358" cy="3766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19D" w:rsidRDefault="00BB019D" w:rsidP="00BB019D">
      <w:pPr>
        <w:pStyle w:val="ListParagraph"/>
        <w:numPr>
          <w:ilvl w:val="0"/>
          <w:numId w:val="32"/>
        </w:numPr>
        <w:rPr>
          <w:szCs w:val="24"/>
          <w:lang w:val="en-US" w:eastAsia="zh-TW"/>
        </w:rPr>
      </w:pPr>
      <w:r>
        <w:rPr>
          <w:rFonts w:hint="eastAsia"/>
          <w:szCs w:val="24"/>
          <w:lang w:val="en-US" w:eastAsia="zh-TW"/>
        </w:rPr>
        <w:t>新建</w:t>
      </w:r>
      <w:r w:rsidR="003C65BF">
        <w:rPr>
          <w:rFonts w:hint="eastAsia"/>
          <w:szCs w:val="24"/>
          <w:lang w:val="en-US" w:eastAsia="zh-TW"/>
        </w:rPr>
        <w:t>一個工作表，命名為</w:t>
      </w:r>
      <w:r w:rsidR="003C65BF">
        <w:rPr>
          <w:rFonts w:hint="eastAsia"/>
          <w:szCs w:val="24"/>
          <w:lang w:val="en-US" w:eastAsia="zh-TW"/>
        </w:rPr>
        <w:t>Working</w:t>
      </w:r>
      <w:r w:rsidR="003C65BF">
        <w:rPr>
          <w:rFonts w:hint="eastAsia"/>
          <w:szCs w:val="24"/>
          <w:lang w:val="en-US" w:eastAsia="zh-TW"/>
        </w:rPr>
        <w:t>。</w:t>
      </w:r>
      <w:r w:rsidR="00BB094F">
        <w:rPr>
          <w:rFonts w:hint="eastAsia"/>
          <w:szCs w:val="24"/>
          <w:lang w:val="en-US" w:eastAsia="zh-TW"/>
        </w:rPr>
        <w:t>將</w:t>
      </w:r>
      <w:r w:rsidR="00BB094F">
        <w:rPr>
          <w:rFonts w:hint="eastAsia"/>
          <w:szCs w:val="24"/>
          <w:lang w:val="en-US" w:eastAsia="zh-TW"/>
        </w:rPr>
        <w:t>SAP</w:t>
      </w:r>
      <w:r w:rsidR="00BB094F">
        <w:rPr>
          <w:rFonts w:hint="eastAsia"/>
          <w:szCs w:val="24"/>
          <w:lang w:val="en-US" w:eastAsia="zh-TW"/>
        </w:rPr>
        <w:t>，</w:t>
      </w:r>
      <w:r w:rsidR="00BB094F">
        <w:rPr>
          <w:rFonts w:hint="eastAsia"/>
          <w:szCs w:val="24"/>
          <w:lang w:val="en-US" w:eastAsia="zh-TW"/>
        </w:rPr>
        <w:t>F</w:t>
      </w:r>
      <w:r w:rsidR="00BB094F">
        <w:rPr>
          <w:szCs w:val="24"/>
          <w:lang w:val="en-US" w:eastAsia="zh-TW"/>
        </w:rPr>
        <w:t>lyspeed</w:t>
      </w:r>
      <w:r w:rsidR="00BB094F">
        <w:rPr>
          <w:rFonts w:hint="eastAsia"/>
          <w:szCs w:val="24"/>
          <w:lang w:val="en-US" w:eastAsia="zh-TW"/>
        </w:rPr>
        <w:t>和</w:t>
      </w:r>
      <w:r w:rsidR="00BB094F">
        <w:rPr>
          <w:rFonts w:hint="eastAsia"/>
          <w:szCs w:val="24"/>
          <w:lang w:val="en-US" w:eastAsia="zh-TW"/>
        </w:rPr>
        <w:t>FTP</w:t>
      </w:r>
      <w:r w:rsidR="00BB094F">
        <w:rPr>
          <w:rFonts w:hint="eastAsia"/>
          <w:szCs w:val="24"/>
          <w:lang w:val="en-US" w:eastAsia="zh-TW"/>
        </w:rPr>
        <w:t>的數據透視表黏貼在一起，比對應付總金額</w:t>
      </w:r>
      <w:r w:rsidR="009C2893">
        <w:rPr>
          <w:rFonts w:hint="eastAsia"/>
          <w:szCs w:val="24"/>
          <w:lang w:val="en-US" w:eastAsia="zh-TW"/>
        </w:rPr>
        <w:t>和供應商名稱</w:t>
      </w:r>
      <w:r w:rsidR="00BB094F">
        <w:rPr>
          <w:rFonts w:hint="eastAsia"/>
          <w:szCs w:val="24"/>
          <w:lang w:val="en-US" w:eastAsia="zh-TW"/>
        </w:rPr>
        <w:t>是否一致。</w:t>
      </w:r>
    </w:p>
    <w:p w:rsidR="00BB019D" w:rsidRDefault="00A137F0" w:rsidP="00BB019D">
      <w:pPr>
        <w:ind w:left="360"/>
        <w:rPr>
          <w:szCs w:val="24"/>
          <w:lang w:val="en-US" w:eastAsia="zh-CN"/>
        </w:rPr>
      </w:pPr>
      <w:r>
        <w:rPr>
          <w:szCs w:val="24"/>
          <w:lang w:val="en-US" w:eastAsia="zh-CN"/>
        </w:rPr>
        <w:pict>
          <v:shape id="_x0000_s1092" type="#_x0000_t47" style="position:absolute;left:0;text-align:left;margin-left:348.35pt;margin-top:152.3pt;width:51.85pt;height:64.65pt;z-index:251725824" adj="-6936,-7801,-2500,3007,-112187,-1437,-109416,50">
            <v:textbox>
              <w:txbxContent>
                <w:p w:rsidR="00E81E97" w:rsidRPr="0079237F" w:rsidRDefault="00E81E97" w:rsidP="001D3AA0">
                  <w:pPr>
                    <w:jc w:val="left"/>
                    <w:rPr>
                      <w:sz w:val="16"/>
                      <w:szCs w:val="16"/>
                      <w:lang w:val="en-US" w:eastAsia="zh-CN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CN"/>
                    </w:rPr>
                    <w:t>從</w:t>
                  </w:r>
                  <w:r>
                    <w:rPr>
                      <w:sz w:val="16"/>
                      <w:szCs w:val="16"/>
                      <w:lang w:eastAsia="zh-CN"/>
                    </w:rPr>
                    <w:t xml:space="preserve">FTP </w:t>
                  </w:r>
                  <w:r>
                    <w:rPr>
                      <w:rFonts w:hint="eastAsia"/>
                      <w:sz w:val="16"/>
                      <w:szCs w:val="16"/>
                      <w:lang w:eastAsia="zh-CN"/>
                    </w:rPr>
                    <w:t>W</w:t>
                  </w:r>
                  <w:r>
                    <w:rPr>
                      <w:sz w:val="16"/>
                      <w:szCs w:val="16"/>
                      <w:lang w:val="en-US" w:eastAsia="zh-CN"/>
                    </w:rPr>
                    <w:t xml:space="preserve">orking 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工作表複製過來</w:t>
                  </w:r>
                </w:p>
              </w:txbxContent>
            </v:textbox>
          </v:shape>
        </w:pict>
      </w:r>
      <w:r>
        <w:rPr>
          <w:szCs w:val="24"/>
          <w:lang w:val="en-US" w:eastAsia="zh-CN"/>
        </w:rPr>
        <w:pict>
          <v:rect id="_x0000_s1091" style="position:absolute;left:0;text-align:left;margin-left:324.6pt;margin-top:86.35pt;width:58.7pt;height:42.1pt;z-index:251724800" filled="f" strokecolor="red" strokeweight="1pt"/>
        </w:pict>
      </w:r>
      <w:r>
        <w:rPr>
          <w:szCs w:val="24"/>
          <w:lang w:val="en-US" w:eastAsia="zh-CN"/>
        </w:rPr>
        <w:pict>
          <v:shape id="_x0000_s1090" type="#_x0000_t47" style="position:absolute;left:0;text-align:left;margin-left:161.9pt;margin-top:153.1pt;width:51.85pt;height:64.65pt;z-index:251723776" adj="-2895,-8236,-2500,3007,-39513,-5713,-36743,-4226">
            <v:textbox>
              <w:txbxContent>
                <w:p w:rsidR="00E81E97" w:rsidRPr="0079237F" w:rsidRDefault="00E81E97" w:rsidP="0079237F">
                  <w:pPr>
                    <w:jc w:val="left"/>
                    <w:rPr>
                      <w:sz w:val="16"/>
                      <w:szCs w:val="16"/>
                      <w:lang w:val="en-US" w:eastAsia="zh-CN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CN"/>
                    </w:rPr>
                    <w:t>從</w:t>
                  </w:r>
                  <w:r>
                    <w:rPr>
                      <w:rFonts w:hint="eastAsia"/>
                      <w:sz w:val="16"/>
                      <w:szCs w:val="16"/>
                      <w:lang w:eastAsia="zh-CN"/>
                    </w:rPr>
                    <w:t>F</w:t>
                  </w:r>
                  <w:r>
                    <w:rPr>
                      <w:sz w:val="16"/>
                      <w:szCs w:val="16"/>
                      <w:lang w:val="en-US" w:eastAsia="zh-CN"/>
                    </w:rPr>
                    <w:t xml:space="preserve">lyspeed </w:t>
                  </w:r>
                  <w:r>
                    <w:rPr>
                      <w:rFonts w:hint="eastAsia"/>
                      <w:sz w:val="16"/>
                      <w:szCs w:val="16"/>
                      <w:lang w:eastAsia="zh-CN"/>
                    </w:rPr>
                    <w:t>W</w:t>
                  </w:r>
                  <w:r>
                    <w:rPr>
                      <w:sz w:val="16"/>
                      <w:szCs w:val="16"/>
                      <w:lang w:val="en-US" w:eastAsia="zh-CN"/>
                    </w:rPr>
                    <w:t xml:space="preserve">orking 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工作表複製過來</w:t>
                  </w:r>
                </w:p>
              </w:txbxContent>
            </v:textbox>
          </v:shape>
        </w:pict>
      </w:r>
      <w:r>
        <w:rPr>
          <w:szCs w:val="24"/>
          <w:lang w:val="en-US" w:eastAsia="zh-CN"/>
        </w:rPr>
        <w:pict>
          <v:shape id="_x0000_s1089" type="#_x0000_t47" style="position:absolute;left:0;text-align:left;margin-left:65.95pt;margin-top:152.6pt;width:51.85pt;height:57.15pt;z-index:251722752" adj="-12810,-8636,-2500,3402,-4541,-10809,-1770,-9128">
            <v:textbox>
              <w:txbxContent>
                <w:p w:rsidR="00E81E97" w:rsidRPr="0079237F" w:rsidRDefault="00E81E97" w:rsidP="0079237F">
                  <w:pPr>
                    <w:jc w:val="left"/>
                    <w:rPr>
                      <w:sz w:val="16"/>
                      <w:szCs w:val="16"/>
                      <w:lang w:val="en-US" w:eastAsia="zh-CN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eastAsia="zh-CN"/>
                    </w:rPr>
                    <w:t>從</w:t>
                  </w:r>
                  <w:r>
                    <w:rPr>
                      <w:rFonts w:hint="eastAsia"/>
                      <w:sz w:val="16"/>
                      <w:szCs w:val="16"/>
                      <w:lang w:eastAsia="zh-CN"/>
                    </w:rPr>
                    <w:t>SAP W</w:t>
                  </w:r>
                  <w:r>
                    <w:rPr>
                      <w:sz w:val="16"/>
                      <w:szCs w:val="16"/>
                      <w:lang w:val="en-US" w:eastAsia="zh-CN"/>
                    </w:rPr>
                    <w:t xml:space="preserve">orking 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工作表複製過來</w:t>
                  </w:r>
                </w:p>
              </w:txbxContent>
            </v:textbox>
          </v:shape>
        </w:pict>
      </w:r>
      <w:r>
        <w:rPr>
          <w:szCs w:val="24"/>
          <w:lang w:val="en-US" w:eastAsia="zh-CN"/>
        </w:rPr>
        <w:pict>
          <v:rect id="_x0000_s1088" style="position:absolute;left:0;text-align:left;margin-left:129.3pt;margin-top:88.55pt;width:75.1pt;height:39.9pt;z-index:251721728" filled="f" strokecolor="red" strokeweight="1pt"/>
        </w:pict>
      </w:r>
      <w:r>
        <w:rPr>
          <w:szCs w:val="24"/>
          <w:lang w:val="en-US" w:eastAsia="zh-CN"/>
        </w:rPr>
        <w:pict>
          <v:rect id="_x0000_s1087" style="position:absolute;left:0;text-align:left;margin-left:32.5pt;margin-top:88.55pt;width:72.5pt;height:39.9pt;z-index:251720704" filled="f" strokecolor="red" strokeweight="1pt"/>
        </w:pict>
      </w:r>
      <w:r>
        <w:rPr>
          <w:szCs w:val="24"/>
          <w:lang w:val="en-US" w:eastAsia="zh-CN"/>
        </w:rPr>
        <w:pict>
          <v:rect id="_x0000_s1082" style="position:absolute;left:0;text-align:left;margin-left:191.6pt;margin-top:272.6pt;width:29.65pt;height:11.2pt;z-index:251717632" filled="f" strokecolor="red" strokeweight="1pt"/>
        </w:pict>
      </w:r>
      <w:r w:rsidR="003C65BF">
        <w:rPr>
          <w:rFonts w:hint="eastAsia"/>
          <w:szCs w:val="24"/>
          <w:lang w:val="en-US" w:eastAsia="zh-CN"/>
        </w:rPr>
        <w:drawing>
          <wp:inline distT="0" distB="0" distL="0" distR="0">
            <wp:extent cx="5435600" cy="3707433"/>
            <wp:effectExtent l="19050" t="0" r="0" b="0"/>
            <wp:docPr id="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617" cy="370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917" w:rsidRDefault="00A137F0" w:rsidP="00BB019D">
      <w:pPr>
        <w:ind w:left="360"/>
        <w:rPr>
          <w:szCs w:val="24"/>
          <w:lang w:val="en-US" w:eastAsia="zh-CN"/>
        </w:rPr>
      </w:pPr>
      <w:r>
        <w:rPr>
          <w:szCs w:val="24"/>
          <w:lang w:val="en-US" w:eastAsia="zh-CN"/>
        </w:rPr>
        <w:lastRenderedPageBreak/>
        <w:pict>
          <v:shape id="_x0000_s1096" type="#_x0000_t47" style="position:absolute;left:0;text-align:left;margin-left:276.1pt;margin-top:193.85pt;width:85.55pt;height:56.4pt;z-index:251729920" adj="-2209,-24511,-1515,3447,-43692,-124296,-42013,-122591">
            <v:textbox>
              <w:txbxContent>
                <w:p w:rsidR="00E81E97" w:rsidRPr="005937C9" w:rsidRDefault="00E81E97" w:rsidP="005937C9">
                  <w:pPr>
                    <w:jc w:val="left"/>
                    <w:rPr>
                      <w:sz w:val="16"/>
                      <w:szCs w:val="16"/>
                      <w:lang w:val="en-US" w:eastAsia="zh-CN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J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列：用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vlookup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公式查找：</w:t>
                  </w:r>
                  <w:r w:rsidRPr="005937C9">
                    <w:rPr>
                      <w:sz w:val="16"/>
                      <w:szCs w:val="16"/>
                      <w:lang w:val="en-US" w:eastAsia="zh-CN"/>
                    </w:rPr>
                    <w:t>=VLOOKUP(E5,A:C,3,0)</w:t>
                  </w:r>
                </w:p>
              </w:txbxContent>
            </v:textbox>
          </v:shape>
        </w:pict>
      </w:r>
      <w:r>
        <w:rPr>
          <w:szCs w:val="24"/>
          <w:lang w:val="en-US" w:eastAsia="zh-CN"/>
        </w:rPr>
        <w:pict>
          <v:shape id="_x0000_s1097" type="#_x0000_t47" style="position:absolute;left:0;text-align:left;margin-left:302.9pt;margin-top:129.8pt;width:92.15pt;height:56.55pt;z-index:251730944" adj="-3282,-668,-1406,3438,-49658,-104085,-48099,-102385">
            <v:textbox>
              <w:txbxContent>
                <w:p w:rsidR="00E81E97" w:rsidRPr="005937C9" w:rsidRDefault="00E81E97" w:rsidP="005937C9">
                  <w:pPr>
                    <w:jc w:val="left"/>
                    <w:rPr>
                      <w:sz w:val="16"/>
                      <w:szCs w:val="16"/>
                      <w:lang w:val="en-US" w:eastAsia="zh-TW"/>
                    </w:rPr>
                  </w:pPr>
                  <w:r>
                    <w:rPr>
                      <w:sz w:val="16"/>
                      <w:szCs w:val="16"/>
                      <w:lang w:val="en-US" w:eastAsia="zh-TW"/>
                    </w:rPr>
                    <w:t>H</w:t>
                  </w:r>
                  <w:r>
                    <w:rPr>
                      <w:rFonts w:hint="eastAsia"/>
                      <w:sz w:val="16"/>
                      <w:szCs w:val="16"/>
                      <w:lang w:val="en-US" w:eastAsia="zh-TW"/>
                    </w:rPr>
                    <w:t>列：用公式比對金額是否相同：</w:t>
                  </w:r>
                  <w:r w:rsidRPr="005937C9">
                    <w:rPr>
                      <w:sz w:val="16"/>
                      <w:szCs w:val="16"/>
                      <w:lang w:val="en-US" w:eastAsia="zh-TW"/>
                    </w:rPr>
                    <w:t>=G5+J5</w:t>
                  </w:r>
                </w:p>
              </w:txbxContent>
            </v:textbox>
          </v:shape>
        </w:pict>
      </w:r>
      <w:r>
        <w:rPr>
          <w:szCs w:val="24"/>
          <w:lang w:val="en-US" w:eastAsia="zh-CN"/>
        </w:rPr>
        <w:pict>
          <v:shape id="_x0000_s1095" type="#_x0000_t47" style="position:absolute;left:0;text-align:left;margin-left:133.4pt;margin-top:193.35pt;width:85.55pt;height:43.2pt;z-index:251728896" adj="26334,-32450,23115,4500,-10693,-168025,-9014,-165800">
            <v:textbox>
              <w:txbxContent>
                <w:p w:rsidR="00E81E97" w:rsidRPr="005937C9" w:rsidRDefault="00E81E97" w:rsidP="005937C9">
                  <w:pPr>
                    <w:jc w:val="left"/>
                    <w:rPr>
                      <w:sz w:val="16"/>
                      <w:szCs w:val="16"/>
                      <w:lang w:val="en-US" w:eastAsia="zh-TW"/>
                    </w:rPr>
                  </w:pPr>
                  <w:r>
                    <w:rPr>
                      <w:rFonts w:hint="eastAsia"/>
                      <w:sz w:val="16"/>
                      <w:szCs w:val="16"/>
                      <w:lang w:val="en-US" w:eastAsia="zh-TW"/>
                    </w:rPr>
                    <w:t>I</w:t>
                  </w:r>
                  <w:r>
                    <w:rPr>
                      <w:rFonts w:hint="eastAsia"/>
                      <w:sz w:val="16"/>
                      <w:szCs w:val="16"/>
                      <w:lang w:val="en-US" w:eastAsia="zh-TW"/>
                    </w:rPr>
                    <w:t>列：用公式比對供應商名稱是否相同：</w:t>
                  </w:r>
                  <w:r w:rsidRPr="005937C9">
                    <w:rPr>
                      <w:sz w:val="16"/>
                      <w:szCs w:val="16"/>
                      <w:lang w:val="en-US" w:eastAsia="zh-TW"/>
                    </w:rPr>
                    <w:t>=F5=H5</w:t>
                  </w:r>
                </w:p>
              </w:txbxContent>
            </v:textbox>
            <o:callout v:ext="edit" minusx="t"/>
          </v:shape>
        </w:pict>
      </w:r>
      <w:r>
        <w:rPr>
          <w:szCs w:val="24"/>
          <w:lang w:val="en-US" w:eastAsia="zh-CN"/>
        </w:rPr>
        <w:pict>
          <v:shape id="_x0000_s1094" type="#_x0000_t47" style="position:absolute;left:0;text-align:left;margin-left:93.1pt;margin-top:131.45pt;width:92.15pt;height:56.55pt;z-index:251727872" adj="29007,-993,23006,3438,-3293,-109299,-1735,-107599">
            <v:textbox>
              <w:txbxContent>
                <w:p w:rsidR="00E81E97" w:rsidRPr="005937C9" w:rsidRDefault="00E81E97" w:rsidP="00410917">
                  <w:pPr>
                    <w:jc w:val="left"/>
                    <w:rPr>
                      <w:sz w:val="16"/>
                      <w:szCs w:val="16"/>
                      <w:lang w:val="en-US" w:eastAsia="zh-CN"/>
                    </w:rPr>
                  </w:pPr>
                  <w:r>
                    <w:rPr>
                      <w:sz w:val="16"/>
                      <w:szCs w:val="16"/>
                      <w:lang w:val="en-US" w:eastAsia="zh-CN"/>
                    </w:rPr>
                    <w:t>H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列：用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vlookup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公式查找：</w:t>
                  </w:r>
                  <w:r w:rsidRPr="005937C9">
                    <w:rPr>
                      <w:sz w:val="16"/>
                      <w:szCs w:val="16"/>
                      <w:lang w:val="en-US" w:eastAsia="zh-CN"/>
                    </w:rPr>
                    <w:t>=VLOOKUP(E5,A:B,2,0)</w:t>
                  </w:r>
                </w:p>
              </w:txbxContent>
            </v:textbox>
            <o:callout v:ext="edit" minusx="t"/>
          </v:shape>
        </w:pict>
      </w:r>
      <w:r>
        <w:rPr>
          <w:szCs w:val="24"/>
          <w:lang w:val="en-US" w:eastAsia="zh-CN"/>
        </w:rPr>
        <w:pict>
          <v:rect id="_x0000_s1093" style="position:absolute;left:0;text-align:left;margin-left:203.6pt;margin-top:101.7pt;width:96.65pt;height:25.75pt;z-index:251726848" filled="f" strokecolor="red" strokeweight="1pt"/>
        </w:pict>
      </w:r>
      <w:r w:rsidR="00410917" w:rsidRPr="00410917">
        <w:rPr>
          <w:rFonts w:hint="eastAsia"/>
          <w:szCs w:val="24"/>
          <w:lang w:val="en-US" w:eastAsia="zh-CN"/>
        </w:rPr>
        <w:drawing>
          <wp:inline distT="0" distB="0" distL="0" distR="0">
            <wp:extent cx="5435600" cy="3707433"/>
            <wp:effectExtent l="19050" t="0" r="0" b="0"/>
            <wp:docPr id="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617" cy="370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204" w:rsidRDefault="00A137F0" w:rsidP="00BB019D">
      <w:pPr>
        <w:ind w:left="360"/>
        <w:rPr>
          <w:szCs w:val="24"/>
          <w:lang w:val="en-US" w:eastAsia="zh-CN"/>
        </w:rPr>
      </w:pPr>
      <w:r>
        <w:rPr>
          <w:szCs w:val="24"/>
          <w:lang w:val="en-US" w:eastAsia="zh-CN"/>
        </w:rPr>
        <w:pict>
          <v:shape id="_x0000_s1100" type="#_x0000_t47" style="position:absolute;left:0;text-align:left;margin-left:319.3pt;margin-top:155.8pt;width:85.65pt;height:36.7pt;z-index:251734016" adj="25875,-16097,23113,5297,-57323,1619,-55646,4238">
            <v:textbox>
              <w:txbxContent>
                <w:p w:rsidR="00E81E97" w:rsidRPr="00A05204" w:rsidRDefault="00E81E97" w:rsidP="00201B96">
                  <w:pPr>
                    <w:jc w:val="left"/>
                  </w:pPr>
                  <w:r>
                    <w:rPr>
                      <w:rFonts w:hint="eastAsia"/>
                      <w:sz w:val="16"/>
                      <w:szCs w:val="16"/>
                      <w:lang w:val="en-US" w:eastAsia="zh-TW"/>
                    </w:rPr>
                    <w:t>P</w:t>
                  </w:r>
                  <w:r>
                    <w:rPr>
                      <w:rFonts w:hint="eastAsia"/>
                      <w:sz w:val="16"/>
                      <w:szCs w:val="16"/>
                      <w:lang w:val="en-US" w:eastAsia="zh-TW"/>
                    </w:rPr>
                    <w:t>列：公式比對金額是否相同：</w:t>
                  </w:r>
                  <w:r w:rsidRPr="00201B96">
                    <w:rPr>
                      <w:sz w:val="16"/>
                      <w:szCs w:val="16"/>
                      <w:lang w:val="en-US" w:eastAsia="zh-TW"/>
                    </w:rPr>
                    <w:t>=N5+O5</w:t>
                  </w:r>
                </w:p>
              </w:txbxContent>
            </v:textbox>
            <o:callout v:ext="edit" minusx="t"/>
          </v:shape>
        </w:pict>
      </w:r>
      <w:r>
        <w:rPr>
          <w:szCs w:val="24"/>
          <w:lang w:val="en-US" w:eastAsia="zh-CN"/>
        </w:rPr>
        <w:pict>
          <v:shape id="_x0000_s1099" type="#_x0000_t47" style="position:absolute;left:0;text-align:left;margin-left:214.55pt;margin-top:139.8pt;width:85.65pt;height:58.9pt;z-index:251732992" adj="43591,-4346,23113,3301,-33932,2475,-32255,4107">
            <v:textbox>
              <w:txbxContent>
                <w:p w:rsidR="00E81E97" w:rsidRPr="00A05204" w:rsidRDefault="00E81E97" w:rsidP="00A05204">
                  <w:pPr>
                    <w:jc w:val="left"/>
                  </w:pP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O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列：用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vlookup</w:t>
                  </w:r>
                  <w:r>
                    <w:rPr>
                      <w:rFonts w:hint="eastAsia"/>
                      <w:sz w:val="16"/>
                      <w:szCs w:val="16"/>
                      <w:lang w:val="en-US" w:eastAsia="zh-CN"/>
                    </w:rPr>
                    <w:t>公式查找：</w:t>
                  </w:r>
                  <w:r w:rsidRPr="00201B96">
                    <w:rPr>
                      <w:sz w:val="16"/>
                      <w:szCs w:val="16"/>
                      <w:lang w:val="en-US" w:eastAsia="zh-CN"/>
                    </w:rPr>
                    <w:t>=VLOOKUP(M5,A:C,3,0)</w:t>
                  </w:r>
                </w:p>
              </w:txbxContent>
            </v:textbox>
            <o:callout v:ext="edit" minusx="t"/>
          </v:shape>
        </w:pict>
      </w:r>
      <w:r>
        <w:rPr>
          <w:szCs w:val="24"/>
          <w:lang w:val="en-US" w:eastAsia="zh-CN"/>
        </w:rPr>
        <w:pict>
          <v:rect id="_x0000_s1098" style="position:absolute;left:0;text-align:left;margin-left:384.6pt;margin-top:101.85pt;width:47.3pt;height:26.2pt;z-index:251731968" filled="f" strokecolor="red" strokeweight="1pt"/>
        </w:pict>
      </w:r>
      <w:r w:rsidR="00A05204" w:rsidRPr="00A05204">
        <w:rPr>
          <w:rFonts w:hint="eastAsia"/>
          <w:szCs w:val="24"/>
          <w:lang w:val="en-US" w:eastAsia="zh-CN"/>
        </w:rPr>
        <w:drawing>
          <wp:inline distT="0" distB="0" distL="0" distR="0">
            <wp:extent cx="5435600" cy="3707433"/>
            <wp:effectExtent l="19050" t="0" r="0" b="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617" cy="370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18" w:rsidRDefault="00382047">
      <w:pPr>
        <w:pStyle w:val="ListParagraph"/>
        <w:numPr>
          <w:ilvl w:val="0"/>
          <w:numId w:val="32"/>
        </w:numPr>
        <w:rPr>
          <w:szCs w:val="24"/>
          <w:lang w:val="en-US" w:eastAsia="zh-TW"/>
        </w:rPr>
      </w:pPr>
      <w:r>
        <w:rPr>
          <w:rFonts w:hint="eastAsia"/>
          <w:szCs w:val="24"/>
          <w:lang w:val="en-US" w:eastAsia="zh-TW"/>
        </w:rPr>
        <w:t>若</w:t>
      </w:r>
      <w:r>
        <w:rPr>
          <w:rFonts w:hint="eastAsia"/>
          <w:szCs w:val="24"/>
          <w:lang w:val="en-US" w:eastAsia="zh-TW"/>
        </w:rPr>
        <w:t>SAP</w:t>
      </w:r>
      <w:r>
        <w:rPr>
          <w:rFonts w:hint="eastAsia"/>
          <w:szCs w:val="24"/>
          <w:lang w:val="en-US" w:eastAsia="zh-TW"/>
        </w:rPr>
        <w:t>，</w:t>
      </w:r>
      <w:r>
        <w:rPr>
          <w:rFonts w:hint="eastAsia"/>
          <w:szCs w:val="24"/>
          <w:lang w:val="en-US" w:eastAsia="zh-TW"/>
        </w:rPr>
        <w:t>F</w:t>
      </w:r>
      <w:r>
        <w:rPr>
          <w:szCs w:val="24"/>
          <w:lang w:val="en-US" w:eastAsia="zh-TW"/>
        </w:rPr>
        <w:t>lyspeed</w:t>
      </w:r>
      <w:r>
        <w:rPr>
          <w:rFonts w:hint="eastAsia"/>
          <w:szCs w:val="24"/>
          <w:lang w:val="en-US" w:eastAsia="zh-TW"/>
        </w:rPr>
        <w:t>和</w:t>
      </w:r>
      <w:r>
        <w:rPr>
          <w:rFonts w:hint="eastAsia"/>
          <w:szCs w:val="24"/>
          <w:lang w:val="en-US" w:eastAsia="zh-TW"/>
        </w:rPr>
        <w:t>FTP</w:t>
      </w:r>
      <w:r>
        <w:rPr>
          <w:rFonts w:hint="eastAsia"/>
          <w:szCs w:val="24"/>
          <w:lang w:val="en-US" w:eastAsia="zh-TW"/>
        </w:rPr>
        <w:t>的數據透視表所顯示應付總金額</w:t>
      </w:r>
      <w:r w:rsidR="0078533D">
        <w:rPr>
          <w:rFonts w:hint="eastAsia"/>
          <w:szCs w:val="24"/>
          <w:lang w:val="en-US" w:eastAsia="zh-TW"/>
        </w:rPr>
        <w:t>和供應商名稱</w:t>
      </w:r>
      <w:r>
        <w:rPr>
          <w:rFonts w:hint="eastAsia"/>
          <w:szCs w:val="24"/>
          <w:lang w:val="en-US" w:eastAsia="zh-TW"/>
        </w:rPr>
        <w:t>一致，</w:t>
      </w:r>
      <w:r>
        <w:rPr>
          <w:rFonts w:hint="eastAsia"/>
          <w:szCs w:val="24"/>
          <w:lang w:val="en-US" w:eastAsia="zh-TW"/>
        </w:rPr>
        <w:t>CG Query Team</w:t>
      </w:r>
      <w:r>
        <w:rPr>
          <w:rFonts w:hint="eastAsia"/>
          <w:szCs w:val="24"/>
          <w:lang w:val="en-US" w:eastAsia="zh-TW"/>
        </w:rPr>
        <w:t>需要發郵件給</w:t>
      </w:r>
      <w:r>
        <w:rPr>
          <w:rFonts w:hint="eastAsia"/>
          <w:szCs w:val="24"/>
          <w:lang w:val="en-US" w:eastAsia="zh-TW"/>
        </w:rPr>
        <w:t>HKAS</w:t>
      </w:r>
      <w:r>
        <w:rPr>
          <w:rFonts w:hint="eastAsia"/>
          <w:szCs w:val="24"/>
          <w:lang w:val="en-US" w:eastAsia="zh-TW"/>
        </w:rPr>
        <w:t>告知其應付金額一致。</w:t>
      </w:r>
      <w:r w:rsidR="00E81E97">
        <w:rPr>
          <w:rFonts w:hint="eastAsia"/>
          <w:szCs w:val="24"/>
          <w:lang w:val="en-US" w:eastAsia="zh-CN"/>
        </w:rPr>
        <w:t>(</w:t>
      </w:r>
      <w:r w:rsidR="00E81E97">
        <w:rPr>
          <w:szCs w:val="24"/>
          <w:lang w:val="en-US" w:eastAsia="zh-CN"/>
        </w:rPr>
        <w:t>Macau</w:t>
      </w:r>
      <w:r w:rsidR="00E81E97">
        <w:rPr>
          <w:rFonts w:hint="eastAsia"/>
          <w:szCs w:val="24"/>
          <w:lang w:val="en-US" w:eastAsia="zh-CN"/>
        </w:rPr>
        <w:t>的工作表</w:t>
      </w:r>
      <w:r w:rsidR="00E81E97">
        <w:rPr>
          <w:szCs w:val="24"/>
          <w:lang w:val="en-US" w:eastAsia="zh-CN"/>
        </w:rPr>
        <w:t>與</w:t>
      </w:r>
      <w:r w:rsidR="00E81E97">
        <w:rPr>
          <w:rFonts w:hint="eastAsia"/>
          <w:szCs w:val="24"/>
          <w:lang w:val="en-US" w:eastAsia="zh-CN"/>
        </w:rPr>
        <w:t>HK</w:t>
      </w:r>
      <w:r w:rsidR="00E81E97">
        <w:rPr>
          <w:rFonts w:hint="eastAsia"/>
          <w:szCs w:val="24"/>
          <w:lang w:val="en-US" w:eastAsia="zh-CN"/>
        </w:rPr>
        <w:t>工作表</w:t>
      </w:r>
      <w:r w:rsidR="00E81E97">
        <w:rPr>
          <w:szCs w:val="24"/>
          <w:lang w:val="en-US" w:eastAsia="zh-CN"/>
        </w:rPr>
        <w:t>的操作步驟一致</w:t>
      </w:r>
      <w:r w:rsidR="00E81E97">
        <w:rPr>
          <w:szCs w:val="24"/>
          <w:lang w:val="en-US" w:eastAsia="zh-CN"/>
        </w:rPr>
        <w:t>)</w:t>
      </w:r>
    </w:p>
    <w:p w:rsidR="00382047" w:rsidRDefault="00382047" w:rsidP="00382047">
      <w:pPr>
        <w:ind w:left="360"/>
        <w:rPr>
          <w:szCs w:val="24"/>
          <w:lang w:val="en-US" w:eastAsia="zh-CN"/>
        </w:rPr>
      </w:pPr>
      <w:r w:rsidRPr="00382047">
        <w:rPr>
          <w:szCs w:val="24"/>
          <w:lang w:val="en-US" w:eastAsia="zh-CN"/>
        </w:rPr>
        <w:lastRenderedPageBreak/>
        <w:drawing>
          <wp:inline distT="0" distB="0" distL="0" distR="0">
            <wp:extent cx="5486400" cy="410340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3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3A0" w:rsidRDefault="004003A0" w:rsidP="004003A0">
      <w:pPr>
        <w:pStyle w:val="ListParagraph"/>
        <w:numPr>
          <w:ilvl w:val="0"/>
          <w:numId w:val="32"/>
        </w:numPr>
        <w:rPr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CG Query Team</w:t>
      </w:r>
      <w:r>
        <w:rPr>
          <w:rFonts w:hint="eastAsia"/>
          <w:szCs w:val="24"/>
          <w:lang w:val="en-US" w:eastAsia="zh-CN"/>
        </w:rPr>
        <w:t>同時需要發郵件告知</w:t>
      </w:r>
      <w:r>
        <w:rPr>
          <w:rFonts w:hint="eastAsia"/>
          <w:szCs w:val="24"/>
          <w:lang w:val="en-US" w:eastAsia="zh-CN"/>
        </w:rPr>
        <w:t>HKAS</w:t>
      </w:r>
      <w:r w:rsidR="00630C6D">
        <w:rPr>
          <w:rFonts w:hint="eastAsia"/>
          <w:szCs w:val="24"/>
          <w:lang w:val="en-US" w:eastAsia="zh-CN"/>
        </w:rPr>
        <w:t>和</w:t>
      </w:r>
      <w:r w:rsidR="00630C6D">
        <w:rPr>
          <w:rFonts w:hint="eastAsia"/>
          <w:szCs w:val="24"/>
          <w:lang w:val="en-US" w:eastAsia="zh-CN"/>
        </w:rPr>
        <w:t>CG P</w:t>
      </w:r>
      <w:r w:rsidR="00630C6D">
        <w:rPr>
          <w:szCs w:val="24"/>
          <w:lang w:val="en-US" w:eastAsia="zh-CN"/>
        </w:rPr>
        <w:t>ayment Team</w:t>
      </w:r>
      <w:r>
        <w:rPr>
          <w:rFonts w:hint="eastAsia"/>
          <w:szCs w:val="24"/>
          <w:lang w:val="en-US" w:eastAsia="zh-CN"/>
        </w:rPr>
        <w:t>，</w:t>
      </w:r>
      <w:r w:rsidRPr="004003A0">
        <w:rPr>
          <w:szCs w:val="24"/>
          <w:lang w:val="en-US" w:eastAsia="zh-CN"/>
        </w:rPr>
        <w:t>Daily Interface Checking Log</w:t>
      </w:r>
      <w:r>
        <w:rPr>
          <w:rFonts w:hint="eastAsia"/>
          <w:szCs w:val="24"/>
          <w:lang w:val="en-US" w:eastAsia="zh-CN"/>
        </w:rPr>
        <w:t>已經完成更新。</w:t>
      </w:r>
    </w:p>
    <w:p w:rsidR="004003A0" w:rsidRDefault="004003A0" w:rsidP="004003A0">
      <w:pPr>
        <w:ind w:left="360"/>
        <w:rPr>
          <w:szCs w:val="24"/>
          <w:lang w:val="en-US" w:eastAsia="zh-CN"/>
        </w:rPr>
      </w:pPr>
      <w:r w:rsidRPr="004003A0">
        <w:rPr>
          <w:szCs w:val="24"/>
          <w:lang w:val="en-US" w:eastAsia="zh-CN"/>
        </w:rPr>
        <w:drawing>
          <wp:inline distT="0" distB="0" distL="0" distR="0">
            <wp:extent cx="5486400" cy="362962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505" w:rsidRDefault="009A6505" w:rsidP="009A6505">
      <w:pPr>
        <w:pStyle w:val="Heading2"/>
        <w:rPr>
          <w:rFonts w:eastAsiaTheme="minorEastAsia"/>
          <w:lang w:val="en-US" w:eastAsia="zh-TW"/>
        </w:rPr>
      </w:pPr>
      <w:bookmarkStart w:id="15" w:name="_Toc515366428"/>
      <w:r>
        <w:rPr>
          <w:rFonts w:eastAsiaTheme="minorEastAsia" w:hint="eastAsia"/>
          <w:lang w:val="en-GB" w:eastAsia="zh-TW"/>
        </w:rPr>
        <w:lastRenderedPageBreak/>
        <w:t>上傳錯誤的類型以及解決方法</w:t>
      </w:r>
      <w:bookmarkEnd w:id="15"/>
    </w:p>
    <w:p w:rsidR="009A6505" w:rsidRDefault="00B95E11" w:rsidP="00820A69">
      <w:pPr>
        <w:pStyle w:val="Heading3"/>
        <w:rPr>
          <w:rFonts w:eastAsiaTheme="minorEastAsia"/>
          <w:lang w:val="en-US" w:eastAsia="zh-CN"/>
        </w:rPr>
      </w:pPr>
      <w:bookmarkStart w:id="16" w:name="_Toc515366429"/>
      <w:r>
        <w:rPr>
          <w:rFonts w:eastAsiaTheme="minorEastAsia" w:hint="eastAsia"/>
          <w:lang w:val="en-US" w:eastAsia="zh-CN"/>
        </w:rPr>
        <w:t>供應商號碼錯誤</w:t>
      </w:r>
      <w:bookmarkEnd w:id="16"/>
    </w:p>
    <w:p w:rsidR="00B95E11" w:rsidRDefault="00B95E11" w:rsidP="00B95E11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>SAP</w:t>
      </w:r>
      <w:r>
        <w:rPr>
          <w:lang w:val="en-US" w:eastAsia="zh-CN"/>
        </w:rPr>
        <w:t xml:space="preserve">&gt;WE02 </w:t>
      </w:r>
      <w:r>
        <w:rPr>
          <w:rFonts w:hint="eastAsia"/>
          <w:lang w:val="en-US" w:eastAsia="zh-CN"/>
        </w:rPr>
        <w:t xml:space="preserve">IDoc </w:t>
      </w:r>
      <w:r>
        <w:rPr>
          <w:lang w:val="en-US" w:eastAsia="zh-CN"/>
        </w:rPr>
        <w:t>List</w:t>
      </w:r>
      <w:r>
        <w:rPr>
          <w:rFonts w:hint="eastAsia"/>
          <w:lang w:val="en-US" w:eastAsia="zh-CN"/>
        </w:rPr>
        <w:t>報告中出現</w:t>
      </w:r>
      <w:r>
        <w:rPr>
          <w:rFonts w:hint="eastAsia"/>
          <w:lang w:val="en-US" w:eastAsia="zh-CN"/>
        </w:rPr>
        <w:t>S</w:t>
      </w:r>
      <w:r>
        <w:rPr>
          <w:lang w:val="en-US" w:eastAsia="zh-CN"/>
        </w:rPr>
        <w:t>tatus 51</w:t>
      </w:r>
      <w:r>
        <w:rPr>
          <w:rFonts w:hint="eastAsia"/>
          <w:lang w:val="en-US" w:eastAsia="zh-CN"/>
        </w:rPr>
        <w:t>。在</w:t>
      </w:r>
      <w:r>
        <w:rPr>
          <w:rFonts w:hint="eastAsia"/>
          <w:lang w:val="en-US" w:eastAsia="zh-CN"/>
        </w:rPr>
        <w:t xml:space="preserve">T100 </w:t>
      </w:r>
      <w:r>
        <w:rPr>
          <w:lang w:val="en-US" w:eastAsia="zh-CN"/>
        </w:rPr>
        <w:t>Text</w:t>
      </w:r>
      <w:r>
        <w:rPr>
          <w:rFonts w:hint="eastAsia"/>
          <w:lang w:val="en-US" w:eastAsia="zh-CN"/>
        </w:rPr>
        <w:t>中顯示的錯誤為供應商號碼錯誤。</w:t>
      </w:r>
      <w:r w:rsidR="009818BC">
        <w:rPr>
          <w:rFonts w:hint="eastAsia"/>
          <w:lang w:val="en-US" w:eastAsia="zh-CN"/>
        </w:rPr>
        <w:t>顯示“</w:t>
      </w:r>
      <w:r w:rsidR="009818BC">
        <w:rPr>
          <w:lang w:val="en-US" w:eastAsia="zh-CN"/>
        </w:rPr>
        <w:t>Incorrect vendor</w:t>
      </w:r>
      <w:r w:rsidR="009818BC">
        <w:rPr>
          <w:rFonts w:hint="eastAsia"/>
          <w:lang w:val="en-US" w:eastAsia="zh-CN"/>
        </w:rPr>
        <w:t>”字樣表示供應商號碼錯誤。</w:t>
      </w:r>
    </w:p>
    <w:p w:rsidR="00B95E11" w:rsidRDefault="00A137F0" w:rsidP="00B95E11">
      <w:pPr>
        <w:rPr>
          <w:lang w:val="en-US" w:eastAsia="zh-CN"/>
        </w:rPr>
      </w:pPr>
      <w:r>
        <w:rPr>
          <w:lang w:val="en-US" w:eastAsia="zh-CN"/>
        </w:rPr>
        <w:pict>
          <v:rect id="_x0000_s1102" style="position:absolute;left:0;text-align:left;margin-left:97.7pt;margin-top:253.25pt;width:233.7pt;height:9.65pt;z-index:251735040" filled="f" strokecolor="red" strokeweight="1pt"/>
        </w:pict>
      </w:r>
      <w:r w:rsidR="00B95E11" w:rsidRPr="00B95E11">
        <w:rPr>
          <w:lang w:val="en-US" w:eastAsia="zh-CN"/>
        </w:rPr>
        <w:drawing>
          <wp:inline distT="0" distB="0" distL="0" distR="0">
            <wp:extent cx="5486400" cy="3722336"/>
            <wp:effectExtent l="19050" t="0" r="0" b="0"/>
            <wp:docPr id="18" name="Picture 6" descr="cid:image001.jpg@01D1CAD7.49A98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01.jpg@01D1CAD7.49A981C0"/>
                    <pic:cNvPicPr>
                      <a:picLocks noChangeAspect="1" noChangeArrowheads="1"/>
                    </pic:cNvPicPr>
                  </pic:nvPicPr>
                  <pic:blipFill>
                    <a:blip r:embed="rId70" r:link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22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E1D" w:rsidRDefault="00446E1D" w:rsidP="00446E1D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CG Query Team</w:t>
      </w:r>
      <w:r>
        <w:rPr>
          <w:rFonts w:hint="eastAsia"/>
          <w:lang w:val="en-US" w:eastAsia="zh-CN"/>
        </w:rPr>
        <w:t>需要以郵件方式通知</w:t>
      </w:r>
      <w:r>
        <w:rPr>
          <w:rFonts w:hint="eastAsia"/>
          <w:lang w:val="en-US" w:eastAsia="zh-CN"/>
        </w:rPr>
        <w:t>HKAS</w:t>
      </w:r>
      <w:r>
        <w:rPr>
          <w:rFonts w:hint="eastAsia"/>
          <w:lang w:val="en-US" w:eastAsia="zh-CN"/>
        </w:rPr>
        <w:t>上傳文件出現錯誤。</w:t>
      </w:r>
    </w:p>
    <w:p w:rsidR="00446E1D" w:rsidRDefault="00266415" w:rsidP="00446E1D">
      <w:pPr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 xml:space="preserve">     </w:t>
      </w:r>
      <w:r w:rsidR="00446E1D" w:rsidRPr="00446E1D">
        <w:rPr>
          <w:lang w:val="en-US" w:eastAsia="zh-CN"/>
        </w:rPr>
        <w:drawing>
          <wp:inline distT="0" distB="0" distL="0" distR="0">
            <wp:extent cx="5125747" cy="4585648"/>
            <wp:effectExtent l="19050" t="0" r="0" b="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762" cy="458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92E" w:rsidRDefault="0051792E" w:rsidP="0051792E">
      <w:pPr>
        <w:pStyle w:val="ListParagraph"/>
        <w:numPr>
          <w:ilvl w:val="0"/>
          <w:numId w:val="32"/>
        </w:numPr>
        <w:rPr>
          <w:lang w:val="en-US" w:eastAsia="zh-TW"/>
        </w:rPr>
      </w:pPr>
      <w:r>
        <w:rPr>
          <w:rFonts w:hint="eastAsia"/>
          <w:lang w:val="en-US" w:eastAsia="zh-TW"/>
        </w:rPr>
        <w:t>在</w:t>
      </w:r>
      <w:r>
        <w:rPr>
          <w:rFonts w:hint="eastAsia"/>
          <w:lang w:val="en-US" w:eastAsia="zh-TW"/>
        </w:rPr>
        <w:t>SAP</w:t>
      </w:r>
      <w:r>
        <w:rPr>
          <w:rFonts w:hint="eastAsia"/>
          <w:lang w:val="en-US" w:eastAsia="zh-TW"/>
        </w:rPr>
        <w:t>主界面輸入口令：</w:t>
      </w:r>
      <w:r>
        <w:rPr>
          <w:rFonts w:hint="eastAsia"/>
          <w:lang w:val="en-US" w:eastAsia="zh-TW"/>
        </w:rPr>
        <w:t>ZCFINC017</w:t>
      </w:r>
      <w:r>
        <w:rPr>
          <w:rFonts w:hint="eastAsia"/>
          <w:lang w:val="en-US" w:eastAsia="zh-TW"/>
        </w:rPr>
        <w:t>，按迴車鍵。</w:t>
      </w:r>
    </w:p>
    <w:p w:rsidR="0051792E" w:rsidRDefault="00835A66" w:rsidP="0051792E">
      <w:pPr>
        <w:rPr>
          <w:lang w:val="en-US" w:eastAsia="zh-CN"/>
        </w:rPr>
      </w:pPr>
      <w:r>
        <w:rPr>
          <w:rFonts w:hint="eastAsia"/>
          <w:lang w:val="en-US" w:eastAsia="zh-TW"/>
        </w:rPr>
        <w:lastRenderedPageBreak/>
        <w:t xml:space="preserve">    </w:t>
      </w:r>
      <w:r w:rsidR="0051792E">
        <w:rPr>
          <w:rFonts w:hint="eastAsia"/>
          <w:lang w:val="en-US" w:eastAsia="zh-CN"/>
        </w:rPr>
        <w:drawing>
          <wp:inline distT="0" distB="0" distL="0" distR="0">
            <wp:extent cx="5030621" cy="4450933"/>
            <wp:effectExtent l="1905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902" cy="4452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92E" w:rsidRPr="0051792E" w:rsidRDefault="0051792E" w:rsidP="0051792E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進入</w:t>
      </w:r>
      <w:r>
        <w:rPr>
          <w:rFonts w:hint="eastAsia"/>
          <w:lang w:val="en-US" w:eastAsia="zh-CN"/>
        </w:rPr>
        <w:t>Cross Reference Table Selection Screen</w:t>
      </w:r>
      <w:r>
        <w:rPr>
          <w:rFonts w:hint="eastAsia"/>
          <w:lang w:val="en-US" w:eastAsia="zh-CN"/>
        </w:rPr>
        <w:t>界面，選擇</w:t>
      </w:r>
      <w:r>
        <w:rPr>
          <w:rFonts w:hint="eastAsia"/>
          <w:lang w:val="en-US" w:eastAsia="zh-CN"/>
        </w:rPr>
        <w:t>V</w:t>
      </w:r>
      <w:r>
        <w:rPr>
          <w:lang w:val="en-US" w:eastAsia="zh-CN"/>
        </w:rPr>
        <w:t>endor Mapping Table</w:t>
      </w:r>
      <w:r>
        <w:rPr>
          <w:rFonts w:hint="eastAsia"/>
          <w:lang w:val="en-US" w:eastAsia="zh-CN"/>
        </w:rPr>
        <w:t>，按</w:t>
      </w:r>
      <w:r>
        <w:rPr>
          <w:rFonts w:hint="eastAsia"/>
          <w:lang w:val="en-US" w:eastAsia="zh-CN"/>
        </w:rPr>
        <w:t>F8</w:t>
      </w:r>
      <w:r>
        <w:rPr>
          <w:rFonts w:hint="eastAsia"/>
          <w:lang w:val="en-US" w:eastAsia="zh-CN"/>
        </w:rPr>
        <w:t>鍵。</w:t>
      </w:r>
    </w:p>
    <w:p w:rsidR="0051792E" w:rsidRDefault="00835A66" w:rsidP="0051792E">
      <w:pPr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 xml:space="preserve">   </w:t>
      </w:r>
      <w:r w:rsidR="0051792E" w:rsidRPr="0051792E">
        <w:rPr>
          <w:lang w:val="en-US" w:eastAsia="zh-CN"/>
        </w:rPr>
        <w:drawing>
          <wp:inline distT="0" distB="0" distL="0" distR="0">
            <wp:extent cx="5030621" cy="3620765"/>
            <wp:effectExtent l="19050" t="0" r="0" b="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318" cy="3619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D53" w:rsidRDefault="00370DC4" w:rsidP="00C70D53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>Legacy Country</w:t>
      </w:r>
      <w:r>
        <w:rPr>
          <w:rFonts w:hint="eastAsia"/>
          <w:lang w:val="en-US" w:eastAsia="zh-CN"/>
        </w:rPr>
        <w:t>輸入</w:t>
      </w:r>
      <w:r>
        <w:rPr>
          <w:rFonts w:hint="eastAsia"/>
          <w:lang w:val="en-US" w:eastAsia="zh-CN"/>
        </w:rPr>
        <w:t>HK(</w:t>
      </w:r>
      <w:r>
        <w:rPr>
          <w:rFonts w:hint="eastAsia"/>
          <w:lang w:val="en-US" w:eastAsia="zh-CN"/>
        </w:rPr>
        <w:t>香港</w:t>
      </w:r>
      <w:r>
        <w:rPr>
          <w:rFonts w:hint="eastAsia"/>
          <w:lang w:val="en-US" w:eastAsia="zh-CN"/>
        </w:rPr>
        <w:t>)</w:t>
      </w:r>
      <w:r>
        <w:rPr>
          <w:lang w:val="en-US" w:eastAsia="zh-CN"/>
        </w:rPr>
        <w:t>/MO(</w:t>
      </w:r>
      <w:r>
        <w:rPr>
          <w:rFonts w:hint="eastAsia"/>
          <w:lang w:val="en-US" w:eastAsia="zh-CN"/>
        </w:rPr>
        <w:t>澳門</w:t>
      </w:r>
      <w:r>
        <w:rPr>
          <w:rFonts w:hint="eastAsia"/>
          <w:lang w:val="en-US" w:eastAsia="zh-CN"/>
        </w:rPr>
        <w:t>)</w:t>
      </w:r>
      <w:r>
        <w:rPr>
          <w:rFonts w:hint="eastAsia"/>
          <w:lang w:val="en-US" w:eastAsia="zh-CN"/>
        </w:rPr>
        <w:t>；在</w:t>
      </w:r>
      <w:r>
        <w:rPr>
          <w:rFonts w:hint="eastAsia"/>
          <w:lang w:val="en-US" w:eastAsia="zh-CN"/>
        </w:rPr>
        <w:t>Legacy Company Code</w:t>
      </w:r>
      <w:r>
        <w:rPr>
          <w:rFonts w:hint="eastAsia"/>
          <w:lang w:val="en-US" w:eastAsia="zh-CN"/>
        </w:rPr>
        <w:t>輸入</w:t>
      </w:r>
      <w:r>
        <w:rPr>
          <w:rFonts w:hint="eastAsia"/>
          <w:lang w:val="en-US" w:eastAsia="zh-CN"/>
        </w:rPr>
        <w:t>DFCL(</w:t>
      </w:r>
      <w:r>
        <w:rPr>
          <w:rFonts w:hint="eastAsia"/>
          <w:lang w:val="en-US" w:eastAsia="zh-CN"/>
        </w:rPr>
        <w:t>香港</w:t>
      </w:r>
      <w:r>
        <w:rPr>
          <w:rFonts w:hint="eastAsia"/>
          <w:lang w:val="en-US" w:eastAsia="zh-CN"/>
        </w:rPr>
        <w:t>)</w:t>
      </w:r>
      <w:r>
        <w:rPr>
          <w:lang w:val="en-US" w:eastAsia="zh-CN"/>
        </w:rPr>
        <w:t>/MACA(</w:t>
      </w:r>
      <w:r>
        <w:rPr>
          <w:rFonts w:hint="eastAsia"/>
          <w:lang w:val="en-US" w:eastAsia="zh-CN"/>
        </w:rPr>
        <w:t>澳門</w:t>
      </w:r>
      <w:r>
        <w:rPr>
          <w:rFonts w:hint="eastAsia"/>
          <w:lang w:val="en-US" w:eastAsia="zh-CN"/>
        </w:rPr>
        <w:t>)</w:t>
      </w:r>
      <w:r>
        <w:rPr>
          <w:rFonts w:hint="eastAsia"/>
          <w:lang w:val="en-US" w:eastAsia="zh-CN"/>
        </w:rPr>
        <w:t>；在</w:t>
      </w:r>
      <w:r>
        <w:rPr>
          <w:rFonts w:hint="eastAsia"/>
          <w:lang w:val="en-US" w:eastAsia="zh-CN"/>
        </w:rPr>
        <w:t>L</w:t>
      </w:r>
      <w:r>
        <w:rPr>
          <w:lang w:val="en-US" w:eastAsia="zh-CN"/>
        </w:rPr>
        <w:t>egacy</w:t>
      </w:r>
      <w:r w:rsidR="00556356">
        <w:rPr>
          <w:lang w:val="en-US" w:eastAsia="zh-CN"/>
        </w:rPr>
        <w:t xml:space="preserve"> Vendor</w:t>
      </w:r>
      <w:r>
        <w:rPr>
          <w:rFonts w:hint="eastAsia"/>
          <w:lang w:val="en-US" w:eastAsia="zh-CN"/>
        </w:rPr>
        <w:t>輸入供應商號碼</w:t>
      </w:r>
      <w:r w:rsidR="00266415">
        <w:rPr>
          <w:rFonts w:hint="eastAsia"/>
          <w:lang w:val="en-US" w:eastAsia="zh-CN"/>
        </w:rPr>
        <w:t>（此供應商號碼在</w:t>
      </w:r>
      <w:r w:rsidR="00266415">
        <w:rPr>
          <w:rFonts w:hint="eastAsia"/>
          <w:lang w:val="en-US" w:eastAsia="zh-CN"/>
        </w:rPr>
        <w:t>WE02</w:t>
      </w:r>
      <w:r w:rsidR="00266415">
        <w:rPr>
          <w:rFonts w:hint="eastAsia"/>
          <w:lang w:val="en-US" w:eastAsia="zh-CN"/>
        </w:rPr>
        <w:t>報告中獲得）</w:t>
      </w:r>
      <w:r>
        <w:rPr>
          <w:rFonts w:hint="eastAsia"/>
          <w:lang w:val="en-US" w:eastAsia="zh-CN"/>
        </w:rPr>
        <w:t>。</w:t>
      </w:r>
      <w:r w:rsidR="00835A66">
        <w:rPr>
          <w:rFonts w:hint="eastAsia"/>
          <w:lang w:val="en-US" w:eastAsia="zh-CN"/>
        </w:rPr>
        <w:t>按</w:t>
      </w:r>
      <w:r w:rsidR="00835A66">
        <w:rPr>
          <w:rFonts w:hint="eastAsia"/>
          <w:lang w:val="en-US" w:eastAsia="zh-CN"/>
        </w:rPr>
        <w:t>F8</w:t>
      </w:r>
      <w:r w:rsidR="00835A66">
        <w:rPr>
          <w:rFonts w:hint="eastAsia"/>
          <w:lang w:val="en-US" w:eastAsia="zh-CN"/>
        </w:rPr>
        <w:t>鍵。</w:t>
      </w:r>
    </w:p>
    <w:p w:rsidR="00370DC4" w:rsidRDefault="00370DC4" w:rsidP="00370DC4">
      <w:pPr>
        <w:ind w:left="360"/>
        <w:rPr>
          <w:lang w:val="en-US" w:eastAsia="zh-CN"/>
        </w:rPr>
      </w:pPr>
      <w:r w:rsidRPr="00370DC4">
        <w:rPr>
          <w:lang w:val="en-US" w:eastAsia="zh-CN"/>
        </w:rPr>
        <w:drawing>
          <wp:inline distT="0" distB="0" distL="0" distR="0">
            <wp:extent cx="4760158" cy="2442949"/>
            <wp:effectExtent l="19050" t="0" r="2342" b="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227" cy="244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E97" w:rsidRPr="00E81E97" w:rsidRDefault="00812CC6" w:rsidP="00812CC6">
      <w:pPr>
        <w:pStyle w:val="ListParagraph"/>
        <w:numPr>
          <w:ilvl w:val="0"/>
          <w:numId w:val="32"/>
        </w:numPr>
        <w:rPr>
          <w:lang w:val="en-US" w:eastAsia="zh-TW"/>
        </w:rPr>
      </w:pPr>
      <w:r>
        <w:rPr>
          <w:rFonts w:hint="eastAsia"/>
          <w:lang w:val="en-US" w:eastAsia="zh-TW"/>
        </w:rPr>
        <w:t>若運行后系統沒有顯示該供應商的信息，表示此供應商</w:t>
      </w:r>
      <w:r w:rsidR="00B06E50">
        <w:rPr>
          <w:rFonts w:hint="eastAsia"/>
          <w:lang w:val="en-US" w:eastAsia="zh-TW"/>
        </w:rPr>
        <w:t>還沒有在</w:t>
      </w:r>
      <w:r w:rsidR="00B06E50">
        <w:rPr>
          <w:rFonts w:hint="eastAsia"/>
          <w:lang w:val="en-US" w:eastAsia="zh-TW"/>
        </w:rPr>
        <w:t>SAP</w:t>
      </w:r>
      <w:r w:rsidR="00B06E50">
        <w:rPr>
          <w:rFonts w:hint="eastAsia"/>
          <w:lang w:val="en-US" w:eastAsia="zh-TW"/>
        </w:rPr>
        <w:t>系統中完成創建。</w:t>
      </w:r>
      <w:r w:rsidR="00947476">
        <w:rPr>
          <w:rFonts w:hint="eastAsia"/>
          <w:lang w:val="en-US" w:eastAsia="zh-TW"/>
        </w:rPr>
        <w:t>在此情況下，</w:t>
      </w:r>
      <w:r w:rsidR="00947476" w:rsidRPr="00947476">
        <w:rPr>
          <w:rFonts w:hint="eastAsia"/>
          <w:lang w:val="en-US" w:eastAsia="zh-TW"/>
        </w:rPr>
        <w:t>CG Query Team</w:t>
      </w:r>
      <w:r w:rsidR="00947476">
        <w:rPr>
          <w:rFonts w:hint="eastAsia"/>
          <w:lang w:val="en-US" w:eastAsia="zh-TW"/>
        </w:rPr>
        <w:t>需要</w:t>
      </w:r>
      <w:r w:rsidR="009501A2">
        <w:rPr>
          <w:rFonts w:hint="eastAsia"/>
          <w:lang w:val="en-US" w:eastAsia="zh-TW"/>
        </w:rPr>
        <w:t>以郵件方式</w:t>
      </w:r>
      <w:r w:rsidR="00947476">
        <w:rPr>
          <w:rFonts w:hint="eastAsia"/>
          <w:lang w:val="en-US" w:eastAsia="zh-TW"/>
        </w:rPr>
        <w:t>向</w:t>
      </w:r>
      <w:r w:rsidR="00947476">
        <w:rPr>
          <w:rFonts w:hint="eastAsia"/>
          <w:lang w:val="en-US" w:eastAsia="zh-TW"/>
        </w:rPr>
        <w:t>CG Master Data T</w:t>
      </w:r>
      <w:r w:rsidR="00947476">
        <w:rPr>
          <w:lang w:val="en-US" w:eastAsia="zh-TW"/>
        </w:rPr>
        <w:t>eam</w:t>
      </w:r>
      <w:r w:rsidR="00947476">
        <w:rPr>
          <w:rFonts w:hint="eastAsia"/>
          <w:lang w:val="en-US" w:eastAsia="zh-TW"/>
        </w:rPr>
        <w:t>詢問此供應商是否已經在</w:t>
      </w:r>
      <w:r w:rsidR="00947476">
        <w:rPr>
          <w:rFonts w:hint="eastAsia"/>
          <w:lang w:val="en-US" w:eastAsia="zh-TW"/>
        </w:rPr>
        <w:t>SAP</w:t>
      </w:r>
      <w:r w:rsidR="00947476">
        <w:rPr>
          <w:rFonts w:hint="eastAsia"/>
          <w:lang w:val="en-US" w:eastAsia="zh-TW"/>
        </w:rPr>
        <w:t>系統中創建</w:t>
      </w:r>
      <w:r w:rsidR="009501A2">
        <w:rPr>
          <w:rFonts w:hint="eastAsia"/>
          <w:lang w:val="en-US" w:eastAsia="zh-TW"/>
        </w:rPr>
        <w:t>，若沒有創建，詢問其是否收到</w:t>
      </w:r>
      <w:r w:rsidR="009501A2">
        <w:rPr>
          <w:rFonts w:hint="eastAsia"/>
          <w:lang w:val="en-US" w:eastAsia="zh-TW"/>
        </w:rPr>
        <w:t>CM</w:t>
      </w:r>
      <w:r w:rsidR="009501A2">
        <w:rPr>
          <w:rFonts w:hint="eastAsia"/>
          <w:lang w:val="en-US" w:eastAsia="zh-TW"/>
        </w:rPr>
        <w:t>的創建申請</w:t>
      </w:r>
      <w:r w:rsidR="00B55D96" w:rsidRPr="00B55D96">
        <w:rPr>
          <w:rFonts w:hint="eastAsia"/>
          <w:lang w:val="en-US" w:eastAsia="zh-TW"/>
        </w:rPr>
        <w:t>。</w:t>
      </w:r>
    </w:p>
    <w:p w:rsidR="00A137F0" w:rsidRDefault="008644A6">
      <w:pPr>
        <w:rPr>
          <w:lang w:val="en-US" w:eastAsia="zh-TW"/>
        </w:rPr>
      </w:pPr>
      <w:r>
        <w:rPr>
          <w:lang w:val="en-US" w:eastAsia="zh-CN"/>
        </w:rPr>
        <w:lastRenderedPageBreak/>
        <w:drawing>
          <wp:inline distT="0" distB="0" distL="0" distR="0">
            <wp:extent cx="5224133" cy="4469642"/>
            <wp:effectExtent l="19050" t="0" r="0" b="0"/>
            <wp:docPr id="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244" cy="4468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F0" w:rsidRDefault="009501A2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若收到</w:t>
      </w:r>
      <w:r>
        <w:rPr>
          <w:rFonts w:hint="eastAsia"/>
          <w:lang w:val="en-US" w:eastAsia="zh-CN"/>
        </w:rPr>
        <w:t>CG Master Data T</w:t>
      </w:r>
      <w:r>
        <w:rPr>
          <w:lang w:val="en-US" w:eastAsia="zh-CN"/>
        </w:rPr>
        <w:t>eam</w:t>
      </w:r>
      <w:r>
        <w:rPr>
          <w:rFonts w:hint="eastAsia"/>
          <w:lang w:val="en-US" w:eastAsia="zh-CN"/>
        </w:rPr>
        <w:t>的回覆，此供應商並沒有在</w:t>
      </w:r>
      <w:r>
        <w:rPr>
          <w:rFonts w:hint="eastAsia"/>
          <w:lang w:val="en-US" w:eastAsia="zh-CN"/>
        </w:rPr>
        <w:t>SAP</w:t>
      </w:r>
      <w:r>
        <w:rPr>
          <w:rFonts w:hint="eastAsia"/>
          <w:lang w:val="en-US" w:eastAsia="zh-CN"/>
        </w:rPr>
        <w:t>中創建且沒有收到</w:t>
      </w:r>
      <w:r>
        <w:rPr>
          <w:rFonts w:hint="eastAsia"/>
          <w:lang w:val="en-US" w:eastAsia="zh-CN"/>
        </w:rPr>
        <w:t>CM</w:t>
      </w:r>
      <w:r>
        <w:rPr>
          <w:rFonts w:hint="eastAsia"/>
          <w:lang w:val="en-US" w:eastAsia="zh-CN"/>
        </w:rPr>
        <w:t>的創建申請。</w:t>
      </w:r>
      <w:r w:rsidR="005966CF">
        <w:rPr>
          <w:lang w:val="en-US" w:eastAsia="zh-CN"/>
        </w:rPr>
        <w:t>CG Query Team</w:t>
      </w:r>
      <w:r w:rsidR="005966CF">
        <w:rPr>
          <w:rFonts w:hint="eastAsia"/>
          <w:lang w:val="en-US" w:eastAsia="zh-CN"/>
        </w:rPr>
        <w:t>需要</w:t>
      </w:r>
      <w:r w:rsidR="00E81E97">
        <w:rPr>
          <w:rFonts w:hint="eastAsia"/>
          <w:lang w:val="en-US" w:eastAsia="zh-CN"/>
        </w:rPr>
        <w:t>通</w:t>
      </w:r>
      <w:r w:rsidR="005966CF">
        <w:rPr>
          <w:rFonts w:hint="eastAsia"/>
          <w:lang w:val="en-US" w:eastAsia="zh-CN"/>
        </w:rPr>
        <w:t>知</w:t>
      </w:r>
      <w:r w:rsidR="005966CF">
        <w:rPr>
          <w:lang w:val="en-US" w:eastAsia="zh-CN"/>
        </w:rPr>
        <w:t>HKAS</w:t>
      </w:r>
      <w:r w:rsidR="005966CF">
        <w:rPr>
          <w:rFonts w:hint="eastAsia"/>
          <w:lang w:val="en-US" w:eastAsia="zh-CN"/>
        </w:rPr>
        <w:t>此供應商沒有在</w:t>
      </w:r>
      <w:r w:rsidR="005966CF">
        <w:rPr>
          <w:lang w:val="en-US" w:eastAsia="zh-CN"/>
        </w:rPr>
        <w:t>SAP</w:t>
      </w:r>
      <w:r w:rsidR="005966CF">
        <w:rPr>
          <w:rFonts w:hint="eastAsia"/>
          <w:lang w:val="en-US" w:eastAsia="zh-CN"/>
        </w:rPr>
        <w:t>中創建，並且</w:t>
      </w:r>
      <w:r w:rsidR="005966CF">
        <w:rPr>
          <w:lang w:val="en-US" w:eastAsia="zh-CN"/>
        </w:rPr>
        <w:t>CG Master Data Team</w:t>
      </w:r>
      <w:r w:rsidR="005966CF">
        <w:rPr>
          <w:rFonts w:hint="eastAsia"/>
          <w:lang w:val="en-US" w:eastAsia="zh-CN"/>
        </w:rPr>
        <w:t>沒有收到</w:t>
      </w:r>
      <w:r w:rsidR="005966CF">
        <w:rPr>
          <w:lang w:val="en-US" w:eastAsia="zh-CN"/>
        </w:rPr>
        <w:t>CM</w:t>
      </w:r>
      <w:r w:rsidR="005966CF">
        <w:rPr>
          <w:rFonts w:hint="eastAsia"/>
          <w:lang w:val="en-US" w:eastAsia="zh-CN"/>
        </w:rPr>
        <w:t>的供應商創建申請</w:t>
      </w:r>
      <w:r w:rsidR="00E81E97">
        <w:rPr>
          <w:rFonts w:hint="eastAsia"/>
          <w:lang w:val="en-US" w:eastAsia="zh-CN"/>
        </w:rPr>
        <w:t>（</w:t>
      </w:r>
      <w:r w:rsidR="00E81E97">
        <w:rPr>
          <w:rFonts w:hint="eastAsia"/>
          <w:lang w:val="en-US" w:eastAsia="zh-CN"/>
        </w:rPr>
        <w:t>HKAS</w:t>
      </w:r>
      <w:r w:rsidR="00E81E97">
        <w:rPr>
          <w:rFonts w:hint="eastAsia"/>
          <w:lang w:val="en-US" w:eastAsia="zh-CN"/>
        </w:rPr>
        <w:t>已</w:t>
      </w:r>
      <w:r w:rsidR="00E81E97">
        <w:rPr>
          <w:lang w:val="en-US" w:eastAsia="zh-CN"/>
        </w:rPr>
        <w:t>在郵件</w:t>
      </w:r>
      <w:r w:rsidR="00E81E97">
        <w:rPr>
          <w:rFonts w:hint="eastAsia"/>
          <w:lang w:val="en-US" w:eastAsia="zh-CN"/>
        </w:rPr>
        <w:t>抄送</w:t>
      </w:r>
      <w:r w:rsidR="00E81E97">
        <w:rPr>
          <w:lang w:val="en-US" w:eastAsia="zh-CN"/>
        </w:rPr>
        <w:t>之列</w:t>
      </w:r>
      <w:r w:rsidR="00E81E97">
        <w:rPr>
          <w:rFonts w:hint="eastAsia"/>
          <w:lang w:val="en-US" w:eastAsia="zh-CN"/>
        </w:rPr>
        <w:t>）</w:t>
      </w:r>
      <w:r w:rsidR="005966CF">
        <w:rPr>
          <w:rFonts w:hint="eastAsia"/>
          <w:lang w:val="en-US" w:eastAsia="zh-CN"/>
        </w:rPr>
        <w:t>。</w:t>
      </w:r>
    </w:p>
    <w:p w:rsidR="00A137F0" w:rsidRDefault="005966CF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lang w:val="en-US" w:eastAsia="zh-CN"/>
        </w:rPr>
        <w:t>HKAS</w:t>
      </w:r>
      <w:r>
        <w:rPr>
          <w:rFonts w:hint="eastAsia"/>
          <w:lang w:val="en-US" w:eastAsia="zh-CN"/>
        </w:rPr>
        <w:t>會以郵件方式通知</w:t>
      </w:r>
      <w:r>
        <w:rPr>
          <w:lang w:val="en-US" w:eastAsia="zh-CN"/>
        </w:rPr>
        <w:t>CM</w:t>
      </w:r>
      <w:r>
        <w:rPr>
          <w:rFonts w:hint="eastAsia"/>
          <w:lang w:val="en-US" w:eastAsia="zh-CN"/>
        </w:rPr>
        <w:t>，請其向</w:t>
      </w:r>
      <w:r>
        <w:rPr>
          <w:lang w:val="en-US" w:eastAsia="zh-CN"/>
        </w:rPr>
        <w:t>CG Master Data Team</w:t>
      </w:r>
      <w:r>
        <w:rPr>
          <w:rFonts w:hint="eastAsia"/>
          <w:lang w:val="en-US" w:eastAsia="zh-CN"/>
        </w:rPr>
        <w:t>提供創建供應商申請。</w:t>
      </w:r>
      <w:r>
        <w:rPr>
          <w:lang w:val="en-US" w:eastAsia="zh-CN"/>
        </w:rPr>
        <w:t>CG Query Team</w:t>
      </w:r>
      <w:r>
        <w:rPr>
          <w:rFonts w:hint="eastAsia"/>
          <w:lang w:val="en-US" w:eastAsia="zh-CN"/>
        </w:rPr>
        <w:t>會在郵件抄送之列</w:t>
      </w:r>
      <w:r w:rsidR="00E81E97">
        <w:rPr>
          <w:rFonts w:hint="eastAsia"/>
          <w:lang w:val="en-US" w:eastAsia="zh-CN"/>
        </w:rPr>
        <w:t>，</w:t>
      </w:r>
      <w:r w:rsidR="00E81E97">
        <w:rPr>
          <w:lang w:val="en-US" w:eastAsia="zh-CN"/>
        </w:rPr>
        <w:t>如下圖</w:t>
      </w:r>
      <w:r>
        <w:rPr>
          <w:rFonts w:hint="eastAsia"/>
          <w:lang w:val="en-US" w:eastAsia="zh-CN"/>
        </w:rPr>
        <w:t>。</w:t>
      </w:r>
    </w:p>
    <w:p w:rsidR="003C58E0" w:rsidRPr="003C58E0" w:rsidRDefault="003C58E0" w:rsidP="003C58E0">
      <w:pPr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 xml:space="preserve">      </w:t>
      </w:r>
      <w:r w:rsidRPr="003C58E0">
        <w:rPr>
          <w:lang w:val="en-US" w:eastAsia="zh-CN"/>
        </w:rPr>
        <w:drawing>
          <wp:inline distT="0" distB="0" distL="0" distR="0">
            <wp:extent cx="5224133" cy="4469642"/>
            <wp:effectExtent l="19050" t="0" r="0" b="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244" cy="4468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1A2" w:rsidRDefault="003C58E0" w:rsidP="003C58E0">
      <w:pPr>
        <w:pStyle w:val="ListParagraph"/>
        <w:numPr>
          <w:ilvl w:val="0"/>
          <w:numId w:val="35"/>
        </w:numPr>
        <w:rPr>
          <w:lang w:val="en-US" w:eastAsia="zh-CN"/>
        </w:rPr>
      </w:pPr>
      <w:r>
        <w:rPr>
          <w:rFonts w:hint="eastAsia"/>
          <w:lang w:val="en-US" w:eastAsia="zh-CN"/>
        </w:rPr>
        <w:t>當</w:t>
      </w:r>
      <w:r>
        <w:rPr>
          <w:rFonts w:hint="eastAsia"/>
          <w:lang w:val="en-US" w:eastAsia="zh-CN"/>
        </w:rPr>
        <w:t>CM</w:t>
      </w:r>
      <w:r>
        <w:rPr>
          <w:rFonts w:hint="eastAsia"/>
          <w:lang w:val="en-US" w:eastAsia="zh-CN"/>
        </w:rPr>
        <w:t>向請其向</w:t>
      </w:r>
      <w:r w:rsidRPr="00E33A58">
        <w:rPr>
          <w:rFonts w:hint="eastAsia"/>
          <w:lang w:val="en-US" w:eastAsia="zh-CN"/>
        </w:rPr>
        <w:t>CG Master Data T</w:t>
      </w:r>
      <w:r w:rsidRPr="00E33A58">
        <w:rPr>
          <w:lang w:val="en-US" w:eastAsia="zh-CN"/>
        </w:rPr>
        <w:t>eam</w:t>
      </w:r>
      <w:r>
        <w:rPr>
          <w:rFonts w:hint="eastAsia"/>
          <w:lang w:val="en-US" w:eastAsia="zh-CN"/>
        </w:rPr>
        <w:t>提供創建供應商申請后，會回覆</w:t>
      </w:r>
      <w:r>
        <w:rPr>
          <w:rFonts w:hint="eastAsia"/>
          <w:lang w:val="en-US" w:eastAsia="zh-CN"/>
        </w:rPr>
        <w:t>HKAS</w:t>
      </w:r>
      <w:r>
        <w:rPr>
          <w:rFonts w:hint="eastAsia"/>
          <w:lang w:val="en-US" w:eastAsia="zh-CN"/>
        </w:rPr>
        <w:t>郵件。</w:t>
      </w:r>
      <w:r w:rsidRPr="00E33A58">
        <w:rPr>
          <w:rFonts w:hint="eastAsia"/>
          <w:lang w:val="en-US" w:eastAsia="zh-CN"/>
        </w:rPr>
        <w:t>CG Query Team</w:t>
      </w:r>
      <w:r>
        <w:rPr>
          <w:rFonts w:hint="eastAsia"/>
          <w:lang w:val="en-US" w:eastAsia="zh-CN"/>
        </w:rPr>
        <w:t>會在郵件抄送之列。</w:t>
      </w:r>
    </w:p>
    <w:p w:rsidR="003C58E0" w:rsidRDefault="003C58E0" w:rsidP="003C58E0">
      <w:pPr>
        <w:rPr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 w:rsidR="003C58E0" w:rsidRDefault="00BC4045" w:rsidP="003C58E0">
      <w:pPr>
        <w:pStyle w:val="ListParagraph"/>
        <w:numPr>
          <w:ilvl w:val="0"/>
          <w:numId w:val="35"/>
        </w:numPr>
        <w:rPr>
          <w:lang w:val="en-US" w:eastAsia="zh-TW"/>
        </w:rPr>
      </w:pPr>
      <w:r w:rsidRPr="00E33A58">
        <w:rPr>
          <w:rFonts w:hint="eastAsia"/>
          <w:lang w:val="en-US" w:eastAsia="zh-CN"/>
        </w:rPr>
        <w:t>CG Query Team</w:t>
      </w:r>
      <w:r>
        <w:rPr>
          <w:rFonts w:hint="eastAsia"/>
          <w:lang w:val="en-US" w:eastAsia="zh-CN"/>
        </w:rPr>
        <w:t>收到</w:t>
      </w:r>
      <w:r>
        <w:rPr>
          <w:rFonts w:hint="eastAsia"/>
          <w:lang w:val="en-US" w:eastAsia="zh-CN"/>
        </w:rPr>
        <w:t>CM</w:t>
      </w:r>
      <w:r>
        <w:rPr>
          <w:rFonts w:hint="eastAsia"/>
          <w:lang w:val="en-US" w:eastAsia="zh-CN"/>
        </w:rPr>
        <w:t>回覆的郵件后，通知</w:t>
      </w:r>
      <w:r w:rsidRPr="00E33A58">
        <w:rPr>
          <w:rFonts w:hint="eastAsia"/>
          <w:lang w:val="en-US" w:eastAsia="zh-CN"/>
        </w:rPr>
        <w:t>CG Master Data T</w:t>
      </w:r>
      <w:r w:rsidRPr="00E33A58">
        <w:rPr>
          <w:lang w:val="en-US" w:eastAsia="zh-CN"/>
        </w:rPr>
        <w:t>eam</w:t>
      </w:r>
      <w:r>
        <w:rPr>
          <w:rFonts w:hint="eastAsia"/>
          <w:lang w:val="en-US" w:eastAsia="zh-CN"/>
        </w:rPr>
        <w:t>創建供應商。待</w:t>
      </w:r>
      <w:r w:rsidRPr="00E33A58">
        <w:rPr>
          <w:rFonts w:hint="eastAsia"/>
          <w:lang w:val="en-US" w:eastAsia="zh-CN"/>
        </w:rPr>
        <w:t>CG Master Data T</w:t>
      </w:r>
      <w:r w:rsidRPr="00E33A58">
        <w:rPr>
          <w:lang w:val="en-US" w:eastAsia="zh-CN"/>
        </w:rPr>
        <w:t>eam</w:t>
      </w:r>
      <w:r>
        <w:rPr>
          <w:rFonts w:hint="eastAsia"/>
          <w:lang w:val="en-US" w:eastAsia="zh-CN"/>
        </w:rPr>
        <w:t>創建供應商后，</w:t>
      </w:r>
      <w:r w:rsidRPr="00E33A58">
        <w:rPr>
          <w:rFonts w:hint="eastAsia"/>
          <w:lang w:val="en-US" w:eastAsia="zh-CN"/>
        </w:rPr>
        <w:t>CG Query Team</w:t>
      </w:r>
      <w:r>
        <w:rPr>
          <w:rFonts w:hint="eastAsia"/>
          <w:lang w:val="en-US" w:eastAsia="zh-CN"/>
        </w:rPr>
        <w:t>需要</w:t>
      </w:r>
      <w:r w:rsidR="00662BDF">
        <w:rPr>
          <w:rFonts w:hint="eastAsia"/>
          <w:lang w:val="en-US" w:eastAsia="zh-CN"/>
        </w:rPr>
        <w:t>根據</w:t>
      </w:r>
      <w:r w:rsidR="00662BDF">
        <w:rPr>
          <w:rFonts w:hint="eastAsia"/>
          <w:lang w:val="en-US" w:eastAsia="zh-CN"/>
        </w:rPr>
        <w:t>WE02</w:t>
      </w:r>
      <w:r w:rsidR="00662BDF">
        <w:rPr>
          <w:rFonts w:hint="eastAsia"/>
          <w:lang w:val="en-US" w:eastAsia="zh-CN"/>
        </w:rPr>
        <w:t>報告中的信息</w:t>
      </w:r>
      <w:r>
        <w:rPr>
          <w:rFonts w:hint="eastAsia"/>
          <w:lang w:val="en-US" w:eastAsia="zh-CN"/>
        </w:rPr>
        <w:t>填寫</w:t>
      </w:r>
      <w:r w:rsidRPr="00BC4045">
        <w:rPr>
          <w:lang w:val="en-US" w:eastAsia="zh-CN"/>
        </w:rPr>
        <w:t>DFSC Incident</w:t>
      </w:r>
      <w:r>
        <w:rPr>
          <w:rFonts w:hint="eastAsia"/>
          <w:lang w:val="en-US" w:eastAsia="zh-CN"/>
        </w:rPr>
        <w:t>記錄表。</w:t>
      </w:r>
      <w:r w:rsidR="000E49E0">
        <w:rPr>
          <w:rFonts w:hint="eastAsia"/>
          <w:lang w:val="en-US" w:eastAsia="zh-TW"/>
        </w:rPr>
        <w:t>並將</w:t>
      </w:r>
      <w:r w:rsidR="000E49E0">
        <w:rPr>
          <w:rFonts w:hint="eastAsia"/>
          <w:lang w:val="en-US" w:eastAsia="zh-TW"/>
        </w:rPr>
        <w:t>WE02</w:t>
      </w:r>
      <w:r w:rsidR="000E49E0">
        <w:rPr>
          <w:rFonts w:hint="eastAsia"/>
          <w:lang w:val="en-US" w:eastAsia="zh-TW"/>
        </w:rPr>
        <w:t>報告出現錯誤信息的界面截屏，將截屏放在</w:t>
      </w:r>
      <w:r w:rsidR="000E49E0" w:rsidRPr="00BC4045">
        <w:rPr>
          <w:lang w:val="en-US" w:eastAsia="zh-TW"/>
        </w:rPr>
        <w:t>DFSC Incident</w:t>
      </w:r>
      <w:r w:rsidR="000E49E0">
        <w:rPr>
          <w:rFonts w:hint="eastAsia"/>
          <w:lang w:val="en-US" w:eastAsia="zh-TW"/>
        </w:rPr>
        <w:t>記錄表中。</w:t>
      </w:r>
    </w:p>
    <w:p w:rsidR="00BC4045" w:rsidRDefault="00BC4045" w:rsidP="00BC4045">
      <w:pPr>
        <w:pStyle w:val="ListParagraph"/>
        <w:ind w:left="1080"/>
        <w:rPr>
          <w:lang w:val="en-US" w:eastAsia="zh-CN"/>
        </w:rPr>
      </w:pPr>
      <w:r>
        <w:rPr>
          <w:rFonts w:hint="eastAsia"/>
          <w:lang w:val="en-US" w:eastAsia="zh-CN"/>
        </w:rPr>
        <w:t>路徑：</w:t>
      </w:r>
      <w:r w:rsidRPr="00BC4045">
        <w:rPr>
          <w:lang w:val="en-US" w:eastAsia="zh-CN"/>
        </w:rPr>
        <w:t>O:\MMDS 7-Eleven\7-Eleven Query Team\Daily Invoice Interface Upload\FICO IT tickets</w:t>
      </w:r>
    </w:p>
    <w:p w:rsidR="00662BDF" w:rsidRPr="00662BDF" w:rsidRDefault="00A137F0" w:rsidP="00662BDF">
      <w:pPr>
        <w:rPr>
          <w:lang w:val="en-US" w:eastAsia="zh-CN"/>
        </w:rPr>
      </w:pPr>
      <w:r w:rsidRPr="00A137F0">
        <w:rPr>
          <w:rFonts w:eastAsia="PMingLiU"/>
          <w:szCs w:val="24"/>
          <w:lang w:val="en-US" w:eastAsia="zh-CN"/>
        </w:rPr>
        <w:lastRenderedPageBreak/>
        <w:pict>
          <v:oval id="_x0000_s1112" style="position:absolute;left:0;text-align:left;margin-left:349.7pt;margin-top:240.5pt;width:25.05pt;height:25.55pt;z-index:251746304" fillcolor="yellow">
            <v:textbox style="mso-next-textbox:#_x0000_s1112">
              <w:txbxContent>
                <w:p w:rsidR="00E81E97" w:rsidRPr="000E49E0" w:rsidRDefault="00E81E97" w:rsidP="000E49E0">
                  <w:pPr>
                    <w:jc w:val="center"/>
                    <w:rPr>
                      <w:rFonts w:ascii="Arial" w:hAnsi="Arial" w:cs="Arial"/>
                      <w:lang w:val="en-US" w:eastAsia="zh-CN"/>
                    </w:rPr>
                  </w:pPr>
                  <w:r>
                    <w:rPr>
                      <w:rFonts w:ascii="Arial" w:hAnsi="Arial" w:cs="Arial"/>
                      <w:lang w:val="en-US" w:eastAsia="zh-CN"/>
                    </w:rPr>
                    <w:t>3</w:t>
                  </w:r>
                </w:p>
              </w:txbxContent>
            </v:textbox>
          </v:oval>
        </w:pict>
      </w:r>
      <w:r w:rsidRPr="00A137F0">
        <w:rPr>
          <w:rFonts w:eastAsia="PMingLiU"/>
          <w:szCs w:val="24"/>
          <w:lang w:val="en-US" w:eastAsia="zh-CN"/>
        </w:rPr>
        <w:pict>
          <v:oval id="_x0000_s1111" style="position:absolute;left:0;text-align:left;margin-left:115.1pt;margin-top:136.65pt;width:25.05pt;height:25.55pt;z-index:251745280" fillcolor="yellow">
            <v:textbox style="mso-next-textbox:#_x0000_s1111">
              <w:txbxContent>
                <w:p w:rsidR="00E81E97" w:rsidRPr="000E49E0" w:rsidRDefault="00E81E97" w:rsidP="000E49E0">
                  <w:pPr>
                    <w:jc w:val="center"/>
                    <w:rPr>
                      <w:rFonts w:ascii="Arial" w:hAnsi="Arial" w:cs="Arial"/>
                      <w:lang w:val="en-US" w:eastAsia="zh-CN"/>
                    </w:rPr>
                  </w:pPr>
                  <w:r>
                    <w:rPr>
                      <w:rFonts w:ascii="Arial" w:hAnsi="Arial" w:cs="Arial"/>
                      <w:lang w:val="en-US" w:eastAsia="zh-CN"/>
                    </w:rPr>
                    <w:t>2</w:t>
                  </w:r>
                </w:p>
              </w:txbxContent>
            </v:textbox>
          </v:oval>
        </w:pict>
      </w:r>
      <w:r>
        <w:rPr>
          <w:lang w:val="en-US" w:eastAsia="zh-CN"/>
        </w:rPr>
        <w:pict>
          <v:rect id="_x0000_s1106" style="position:absolute;left:0;text-align:left;margin-left:102pt;margin-top:249.45pt;width:247.7pt;height:9.7pt;z-index:251740160" filled="f" strokecolor="red" strokeweight="1pt"/>
        </w:pict>
      </w:r>
      <w:r>
        <w:rPr>
          <w:lang w:val="en-US" w:eastAsia="zh-CN"/>
        </w:rPr>
        <w:pict>
          <v:rect id="_x0000_s1105" style="position:absolute;left:0;text-align:left;margin-left:102pt;margin-top:52.3pt;width:47.8pt;height:84.35pt;z-index:251739136" filled="f" strokecolor="red" strokeweight="1pt"/>
        </w:pict>
      </w:r>
      <w:r w:rsidR="00662BDF">
        <w:rPr>
          <w:lang w:val="en-US" w:eastAsia="zh-CN"/>
        </w:rPr>
        <w:drawing>
          <wp:inline distT="0" distB="0" distL="0" distR="0">
            <wp:extent cx="6043295" cy="3394769"/>
            <wp:effectExtent l="19050" t="0" r="0" b="0"/>
            <wp:docPr id="57" name="Picture 4" descr="cid:image001.jpg@01D1CB21.FD82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01.jpg@01D1CB21.FD822860"/>
                    <pic:cNvPicPr>
                      <a:picLocks noChangeAspect="1" noChangeArrowheads="1"/>
                    </pic:cNvPicPr>
                  </pic:nvPicPr>
                  <pic:blipFill>
                    <a:blip r:embed="rId78" r:link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394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045" w:rsidRDefault="00A137F0" w:rsidP="00BC4045">
      <w:pPr>
        <w:rPr>
          <w:lang w:val="en-US" w:eastAsia="zh-CN"/>
        </w:rPr>
      </w:pPr>
      <w:r w:rsidRPr="00A137F0">
        <w:rPr>
          <w:rFonts w:eastAsia="PMingLiU"/>
          <w:szCs w:val="24"/>
          <w:lang w:val="en-US" w:eastAsia="zh-CN"/>
        </w:rPr>
        <w:pict>
          <v:oval id="_x0000_s1114" style="position:absolute;left:0;text-align:left;margin-left:149.8pt;margin-top:141.75pt;width:25.05pt;height:25.55pt;z-index:251748352" fillcolor="yellow">
            <v:textbox style="mso-next-textbox:#_x0000_s1114">
              <w:txbxContent>
                <w:p w:rsidR="00E81E97" w:rsidRPr="000E49E0" w:rsidRDefault="00E81E97" w:rsidP="000E49E0">
                  <w:pPr>
                    <w:jc w:val="center"/>
                    <w:rPr>
                      <w:rFonts w:ascii="Arial" w:hAnsi="Arial" w:cs="Arial"/>
                      <w:lang w:val="en-US" w:eastAsia="zh-CN"/>
                    </w:rPr>
                  </w:pPr>
                  <w:r>
                    <w:rPr>
                      <w:rFonts w:ascii="Arial" w:hAnsi="Arial" w:cs="Arial"/>
                      <w:lang w:val="en-US" w:eastAsia="zh-CN"/>
                    </w:rPr>
                    <w:t>3</w:t>
                  </w:r>
                </w:p>
              </w:txbxContent>
            </v:textbox>
          </v:oval>
        </w:pict>
      </w:r>
      <w:r w:rsidRPr="00A137F0">
        <w:rPr>
          <w:rFonts w:eastAsia="PMingLiU"/>
          <w:szCs w:val="24"/>
          <w:lang w:val="en-US" w:eastAsia="zh-CN"/>
        </w:rPr>
        <w:pict>
          <v:oval id="_x0000_s1113" style="position:absolute;left:0;text-align:left;margin-left:349.7pt;margin-top:58.9pt;width:25.05pt;height:25.55pt;z-index:251747328" fillcolor="yellow">
            <v:textbox style="mso-next-textbox:#_x0000_s1113">
              <w:txbxContent>
                <w:p w:rsidR="00E81E97" w:rsidRPr="000E49E0" w:rsidRDefault="00E81E97" w:rsidP="000E49E0">
                  <w:pPr>
                    <w:jc w:val="center"/>
                    <w:rPr>
                      <w:rFonts w:ascii="Arial" w:hAnsi="Arial" w:cs="Arial"/>
                      <w:lang w:val="en-US" w:eastAsia="zh-CN"/>
                    </w:rPr>
                  </w:pPr>
                  <w:r>
                    <w:rPr>
                      <w:rFonts w:ascii="Arial" w:hAnsi="Arial" w:cs="Arial"/>
                      <w:lang w:val="en-US" w:eastAsia="zh-CN"/>
                    </w:rPr>
                    <w:t>2</w:t>
                  </w:r>
                </w:p>
              </w:txbxContent>
            </v:textbox>
          </v:oval>
        </w:pict>
      </w:r>
      <w:r>
        <w:rPr>
          <w:lang w:val="en-US" w:eastAsia="zh-CN"/>
        </w:rPr>
        <w:pict>
          <v:rect id="_x0000_s1109" style="position:absolute;left:0;text-align:left;margin-left:75.85pt;margin-top:84.45pt;width:220.65pt;height:57.3pt;z-index:251743232" filled="f" strokecolor="red" strokeweight="1pt"/>
        </w:pict>
      </w:r>
      <w:r>
        <w:rPr>
          <w:lang w:val="en-US" w:eastAsia="zh-CN"/>
        </w:rPr>
        <w:pict>
          <v:rect id="_x0000_s1108" style="position:absolute;left:0;text-align:left;margin-left:75.85pt;margin-top:62.25pt;width:162.05pt;height:5.9pt;z-index:251742208" filled="f" strokecolor="red" strokeweight="1pt"/>
        </w:pict>
      </w:r>
      <w:r>
        <w:rPr>
          <w:lang w:val="en-US" w:eastAsia="zh-CN"/>
        </w:rPr>
        <w:pict>
          <v:rect id="_x0000_s1107" style="position:absolute;left:0;text-align:left;margin-left:75.85pt;margin-top:74.05pt;width:273.85pt;height:5.9pt;z-index:251741184" filled="f" strokecolor="red" strokeweight="1pt"/>
        </w:pict>
      </w:r>
      <w:r w:rsidR="00BC4045">
        <w:rPr>
          <w:rFonts w:hint="eastAsia"/>
          <w:lang w:val="en-US" w:eastAsia="zh-CN"/>
        </w:rPr>
        <w:drawing>
          <wp:inline distT="0" distB="0" distL="0" distR="0">
            <wp:extent cx="6043295" cy="3274291"/>
            <wp:effectExtent l="19050" t="0" r="0" b="0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327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482" w:type="dxa"/>
        <w:tblLook w:val="04A0"/>
      </w:tblPr>
      <w:tblGrid>
        <w:gridCol w:w="3946"/>
        <w:gridCol w:w="4610"/>
      </w:tblGrid>
      <w:tr w:rsidR="00E70BFE" w:rsidRPr="00CA6A7B" w:rsidTr="00003BE8">
        <w:trPr>
          <w:cnfStyle w:val="100000000000"/>
          <w:trHeight w:val="189"/>
        </w:trPr>
        <w:tc>
          <w:tcPr>
            <w:tcW w:w="3946" w:type="dxa"/>
            <w:vAlign w:val="center"/>
          </w:tcPr>
          <w:p w:rsidR="00E70BFE" w:rsidRPr="00CA6A7B" w:rsidRDefault="00E70BFE" w:rsidP="00003BE8">
            <w:pPr>
              <w:spacing w:line="240" w:lineRule="auto"/>
              <w:jc w:val="center"/>
              <w:rPr>
                <w:rFonts w:eastAsia="PMingLiU"/>
                <w:szCs w:val="24"/>
                <w:lang w:eastAsia="zh-CN"/>
              </w:rPr>
            </w:pPr>
            <w:r w:rsidRPr="00CA6A7B">
              <w:rPr>
                <w:rFonts w:eastAsia="PMingLiU" w:hAnsi="PMingLiU"/>
                <w:szCs w:val="24"/>
                <w:lang w:eastAsia="zh-CN"/>
              </w:rPr>
              <w:t>輸入名稱</w:t>
            </w:r>
          </w:p>
        </w:tc>
        <w:tc>
          <w:tcPr>
            <w:tcW w:w="4610" w:type="dxa"/>
            <w:vAlign w:val="center"/>
          </w:tcPr>
          <w:p w:rsidR="00E70BFE" w:rsidRPr="00CA6A7B" w:rsidRDefault="00E70BFE" w:rsidP="00003BE8">
            <w:pPr>
              <w:spacing w:line="240" w:lineRule="auto"/>
              <w:jc w:val="center"/>
              <w:rPr>
                <w:rFonts w:eastAsia="PMingLiU"/>
                <w:szCs w:val="24"/>
                <w:lang w:eastAsia="zh-CN"/>
              </w:rPr>
            </w:pPr>
            <w:r w:rsidRPr="00CA6A7B">
              <w:rPr>
                <w:rFonts w:eastAsia="PMingLiU" w:hAnsi="PMingLiU"/>
                <w:szCs w:val="24"/>
                <w:lang w:eastAsia="zh-CN"/>
              </w:rPr>
              <w:t>輸入說明</w:t>
            </w:r>
          </w:p>
        </w:tc>
      </w:tr>
      <w:tr w:rsidR="00E70BFE" w:rsidRPr="007D7756" w:rsidTr="00003BE8">
        <w:trPr>
          <w:trHeight w:val="165"/>
        </w:trPr>
        <w:tc>
          <w:tcPr>
            <w:tcW w:w="3946" w:type="dxa"/>
          </w:tcPr>
          <w:p w:rsidR="00E70BFE" w:rsidRPr="00E70BFE" w:rsidRDefault="00E70BFE" w:rsidP="00003BE8">
            <w:pPr>
              <w:spacing w:line="240" w:lineRule="auto"/>
              <w:jc w:val="left"/>
              <w:rPr>
                <w:szCs w:val="24"/>
                <w:lang w:val="en-US" w:eastAsia="zh-CN"/>
              </w:rPr>
            </w:pPr>
            <w:r>
              <w:rPr>
                <w:rFonts w:hint="eastAsia"/>
                <w:szCs w:val="24"/>
                <w:lang w:eastAsia="zh-CN"/>
              </w:rPr>
              <w:t>F</w:t>
            </w:r>
            <w:r>
              <w:rPr>
                <w:szCs w:val="24"/>
                <w:lang w:val="en-US" w:eastAsia="zh-CN"/>
              </w:rPr>
              <w:t>ilename</w:t>
            </w:r>
          </w:p>
        </w:tc>
        <w:tc>
          <w:tcPr>
            <w:tcW w:w="4610" w:type="dxa"/>
          </w:tcPr>
          <w:p w:rsidR="00E70BFE" w:rsidRPr="007D7756" w:rsidRDefault="00A137F0" w:rsidP="00003BE8">
            <w:pPr>
              <w:spacing w:line="240" w:lineRule="auto"/>
              <w:rPr>
                <w:szCs w:val="24"/>
                <w:lang w:val="en-US" w:eastAsia="zh-TW"/>
              </w:rPr>
            </w:pPr>
            <w:r w:rsidRPr="00A137F0">
              <w:rPr>
                <w:rFonts w:eastAsia="PMingLiU"/>
                <w:szCs w:val="24"/>
                <w:lang w:val="en-US" w:eastAsia="zh-CN"/>
              </w:rPr>
              <w:pict>
                <v:oval id="_x0000_s1103" style="position:absolute;left:0;text-align:left;margin-left:128.3pt;margin-top:15.35pt;width:25.05pt;height:25.55pt;z-index:251737088;mso-position-horizontal-relative:text;mso-position-vertical-relative:text" fillcolor="yellow">
                  <v:textbox style="mso-next-textbox:#_x0000_s1103">
                    <w:txbxContent>
                      <w:p w:rsidR="00E81E97" w:rsidRPr="00D321DD" w:rsidRDefault="00E81E97" w:rsidP="00E70BFE">
                        <w:pPr>
                          <w:jc w:val="center"/>
                          <w:rPr>
                            <w:rFonts w:ascii="Arial" w:hAnsi="Arial" w:cs="Arial"/>
                            <w:lang w:eastAsia="zh-CN"/>
                          </w:rPr>
                        </w:pPr>
                        <w:r w:rsidRPr="00D321DD">
                          <w:rPr>
                            <w:rFonts w:ascii="Arial" w:hAnsi="Arial" w:cs="Arial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oval>
              </w:pict>
            </w:r>
            <w:r w:rsidR="000E49E0">
              <w:rPr>
                <w:rFonts w:hint="eastAsia"/>
                <w:szCs w:val="24"/>
                <w:lang w:val="en-US" w:eastAsia="zh-TW"/>
              </w:rPr>
              <w:t>錯誤數據涉及的</w:t>
            </w:r>
            <w:r w:rsidR="000E49E0">
              <w:rPr>
                <w:rFonts w:hint="eastAsia"/>
                <w:szCs w:val="24"/>
                <w:lang w:val="en-US" w:eastAsia="zh-TW"/>
              </w:rPr>
              <w:t>FTP</w:t>
            </w:r>
            <w:r w:rsidR="000E49E0">
              <w:rPr>
                <w:rFonts w:hint="eastAsia"/>
                <w:szCs w:val="24"/>
                <w:lang w:val="en-US" w:eastAsia="zh-TW"/>
              </w:rPr>
              <w:t>數據文件名稱（必須為</w:t>
            </w:r>
            <w:r w:rsidR="000E49E0">
              <w:t>APIH</w:t>
            </w:r>
            <w:r w:rsidR="000E49E0">
              <w:rPr>
                <w:rFonts w:hint="eastAsia"/>
                <w:lang w:eastAsia="zh-TW"/>
              </w:rPr>
              <w:t>開頭的文件）</w:t>
            </w:r>
          </w:p>
        </w:tc>
      </w:tr>
      <w:tr w:rsidR="00E70BFE" w:rsidRPr="007D7756" w:rsidTr="00003BE8">
        <w:trPr>
          <w:trHeight w:val="165"/>
        </w:trPr>
        <w:tc>
          <w:tcPr>
            <w:tcW w:w="3946" w:type="dxa"/>
          </w:tcPr>
          <w:p w:rsidR="00E70BFE" w:rsidRPr="00CA6A7B" w:rsidRDefault="0029332A" w:rsidP="00003BE8">
            <w:pPr>
              <w:spacing w:line="240" w:lineRule="auto"/>
              <w:jc w:val="left"/>
              <w:rPr>
                <w:rFonts w:eastAsia="PMingLiU"/>
                <w:szCs w:val="24"/>
                <w:lang w:val="en-US" w:eastAsia="zh-CN"/>
              </w:rPr>
            </w:pPr>
            <w:r>
              <w:rPr>
                <w:color w:val="000000"/>
                <w:szCs w:val="24"/>
              </w:rPr>
              <w:t>Selection values /parameters used</w:t>
            </w:r>
          </w:p>
        </w:tc>
        <w:tc>
          <w:tcPr>
            <w:tcW w:w="4610" w:type="dxa"/>
          </w:tcPr>
          <w:p w:rsidR="00E70BFE" w:rsidRPr="007D7756" w:rsidRDefault="00A137F0" w:rsidP="00003BE8">
            <w:pPr>
              <w:spacing w:line="240" w:lineRule="auto"/>
              <w:rPr>
                <w:szCs w:val="24"/>
                <w:lang w:val="en-US" w:eastAsia="zh-CN"/>
              </w:rPr>
            </w:pPr>
            <w:r>
              <w:rPr>
                <w:szCs w:val="24"/>
                <w:lang w:val="en-US" w:eastAsia="zh-CN"/>
              </w:rPr>
              <w:pict>
                <v:oval id="_x0000_s1110" style="position:absolute;left:0;text-align:left;margin-left:167.9pt;margin-top:24.8pt;width:25.05pt;height:25.55pt;z-index:251744256;mso-position-horizontal-relative:text;mso-position-vertical-relative:text" fillcolor="yellow">
                  <v:textbox style="mso-next-textbox:#_x0000_s1110">
                    <w:txbxContent>
                      <w:p w:rsidR="00E81E97" w:rsidRPr="000E49E0" w:rsidRDefault="00E81E97" w:rsidP="000E49E0">
                        <w:pPr>
                          <w:jc w:val="center"/>
                          <w:rPr>
                            <w:rFonts w:ascii="Arial" w:hAnsi="Arial" w:cs="Arial"/>
                            <w:lang w:val="en-US" w:eastAsia="zh-CN"/>
                          </w:rPr>
                        </w:pPr>
                        <w:r>
                          <w:rPr>
                            <w:rFonts w:ascii="Arial" w:hAnsi="Arial" w:cs="Arial"/>
                            <w:lang w:val="en-US" w:eastAsia="zh-CN"/>
                          </w:rPr>
                          <w:t>3</w:t>
                        </w:r>
                      </w:p>
                    </w:txbxContent>
                  </v:textbox>
                </v:oval>
              </w:pict>
            </w:r>
            <w:r w:rsidRPr="00A137F0">
              <w:rPr>
                <w:rFonts w:eastAsia="PMingLiU"/>
                <w:szCs w:val="24"/>
                <w:lang w:val="en-US" w:eastAsia="zh-CN"/>
              </w:rPr>
              <w:pict>
                <v:oval id="_x0000_s1104" style="position:absolute;left:0;text-align:left;margin-left:142.85pt;margin-top:-.75pt;width:25.05pt;height:25.55pt;z-index:251738112;mso-position-horizontal-relative:text;mso-position-vertical-relative:text" fillcolor="yellow">
                  <v:textbox style="mso-next-textbox:#_x0000_s1104">
                    <w:txbxContent>
                      <w:p w:rsidR="00E81E97" w:rsidRPr="00D321DD" w:rsidRDefault="00E81E97" w:rsidP="00E70BFE">
                        <w:pPr>
                          <w:jc w:val="center"/>
                          <w:rPr>
                            <w:rFonts w:ascii="Arial" w:hAnsi="Arial" w:cs="Arial"/>
                            <w:lang w:eastAsia="zh-CN"/>
                          </w:rPr>
                        </w:pPr>
                        <w:r>
                          <w:rPr>
                            <w:rFonts w:ascii="Arial" w:hAnsi="Arial" w:cs="Arial" w:hint="eastAsia"/>
                            <w:lang w:eastAsia="zh-CN"/>
                          </w:rPr>
                          <w:t>2</w:t>
                        </w:r>
                      </w:p>
                    </w:txbxContent>
                  </v:textbox>
                </v:oval>
              </w:pict>
            </w:r>
            <w:r w:rsidR="000E49E0">
              <w:rPr>
                <w:rFonts w:hint="eastAsia"/>
                <w:szCs w:val="24"/>
                <w:lang w:val="en-US" w:eastAsia="zh-CN"/>
              </w:rPr>
              <w:t>WE02</w:t>
            </w:r>
            <w:r w:rsidR="000E49E0">
              <w:rPr>
                <w:rFonts w:hint="eastAsia"/>
                <w:szCs w:val="24"/>
                <w:lang w:val="en-US" w:eastAsia="zh-CN"/>
              </w:rPr>
              <w:t>報告中</w:t>
            </w:r>
            <w:r w:rsidR="000E49E0">
              <w:rPr>
                <w:rFonts w:hint="eastAsia"/>
                <w:szCs w:val="24"/>
                <w:lang w:val="en-US" w:eastAsia="zh-CN"/>
              </w:rPr>
              <w:t>ID</w:t>
            </w:r>
            <w:r w:rsidR="000E49E0">
              <w:rPr>
                <w:szCs w:val="24"/>
                <w:lang w:val="en-US" w:eastAsia="zh-CN"/>
              </w:rPr>
              <w:t>oc Number</w:t>
            </w:r>
          </w:p>
        </w:tc>
      </w:tr>
      <w:tr w:rsidR="0029332A" w:rsidRPr="007D7756" w:rsidTr="00003BE8">
        <w:trPr>
          <w:trHeight w:val="165"/>
        </w:trPr>
        <w:tc>
          <w:tcPr>
            <w:tcW w:w="3946" w:type="dxa"/>
          </w:tcPr>
          <w:p w:rsidR="0029332A" w:rsidRDefault="0029332A" w:rsidP="00003BE8">
            <w:pPr>
              <w:spacing w:line="240" w:lineRule="auto"/>
              <w:jc w:val="lef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</w:rPr>
              <w:t>Error Message</w:t>
            </w:r>
          </w:p>
        </w:tc>
        <w:tc>
          <w:tcPr>
            <w:tcW w:w="4610" w:type="dxa"/>
          </w:tcPr>
          <w:p w:rsidR="0029332A" w:rsidRPr="0029332A" w:rsidRDefault="0029332A" w:rsidP="00003BE8">
            <w:pPr>
              <w:spacing w:line="240" w:lineRule="auto"/>
              <w:rPr>
                <w:szCs w:val="24"/>
                <w:lang w:val="en-US" w:eastAsia="zh-CN"/>
              </w:rPr>
            </w:pPr>
            <w:r>
              <w:rPr>
                <w:rFonts w:hint="eastAsia"/>
                <w:szCs w:val="24"/>
                <w:lang w:val="en-US" w:eastAsia="zh-CN"/>
              </w:rPr>
              <w:t>WE02</w:t>
            </w:r>
            <w:r>
              <w:rPr>
                <w:rFonts w:hint="eastAsia"/>
                <w:szCs w:val="24"/>
                <w:lang w:val="en-US" w:eastAsia="zh-CN"/>
              </w:rPr>
              <w:t>報告中的</w:t>
            </w:r>
            <w:r>
              <w:rPr>
                <w:rFonts w:hint="eastAsia"/>
                <w:szCs w:val="24"/>
                <w:lang w:val="en-US" w:eastAsia="zh-CN"/>
              </w:rPr>
              <w:t>T100 T</w:t>
            </w:r>
            <w:r>
              <w:rPr>
                <w:szCs w:val="24"/>
                <w:lang w:val="en-US" w:eastAsia="zh-CN"/>
              </w:rPr>
              <w:t>ext</w:t>
            </w:r>
            <w:r>
              <w:rPr>
                <w:rFonts w:hint="eastAsia"/>
                <w:szCs w:val="24"/>
                <w:lang w:val="en-US" w:eastAsia="zh-CN"/>
              </w:rPr>
              <w:t>內容</w:t>
            </w:r>
          </w:p>
        </w:tc>
      </w:tr>
    </w:tbl>
    <w:p w:rsidR="00E70BFE" w:rsidRDefault="00ED3979" w:rsidP="00ED3979">
      <w:pPr>
        <w:pStyle w:val="ListParagraph"/>
        <w:numPr>
          <w:ilvl w:val="0"/>
          <w:numId w:val="35"/>
        </w:numPr>
        <w:rPr>
          <w:lang w:val="en-US" w:eastAsia="zh-TW"/>
        </w:rPr>
      </w:pPr>
      <w:r>
        <w:rPr>
          <w:rFonts w:hint="eastAsia"/>
          <w:lang w:val="en-US" w:eastAsia="zh-TW"/>
        </w:rPr>
        <w:lastRenderedPageBreak/>
        <w:t>以郵件方式通知</w:t>
      </w:r>
      <w:r>
        <w:rPr>
          <w:rFonts w:hint="eastAsia"/>
          <w:lang w:val="en-US" w:eastAsia="zh-TW"/>
        </w:rPr>
        <w:t>DF IT</w:t>
      </w:r>
      <w:r>
        <w:rPr>
          <w:rFonts w:hint="eastAsia"/>
          <w:lang w:val="en-US" w:eastAsia="zh-TW"/>
        </w:rPr>
        <w:t>，請其重新上傳</w:t>
      </w:r>
      <w:r w:rsidR="00B36E85">
        <w:rPr>
          <w:rFonts w:hint="eastAsia"/>
          <w:lang w:val="en-US" w:eastAsia="zh-TW"/>
        </w:rPr>
        <w:t>更新后的</w:t>
      </w:r>
      <w:r>
        <w:rPr>
          <w:rFonts w:hint="eastAsia"/>
          <w:lang w:val="en-US" w:eastAsia="zh-TW"/>
        </w:rPr>
        <w:t>數據。</w:t>
      </w:r>
    </w:p>
    <w:p w:rsidR="00ED3979" w:rsidRDefault="00ED3979" w:rsidP="00ED3979">
      <w:pPr>
        <w:rPr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5255809" cy="3444058"/>
            <wp:effectExtent l="19050" t="0" r="1991" b="0"/>
            <wp:docPr id="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777" cy="3446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E85" w:rsidRPr="008438EC" w:rsidRDefault="00B36E85" w:rsidP="00B36E85">
      <w:pPr>
        <w:pStyle w:val="ListParagraph"/>
        <w:numPr>
          <w:ilvl w:val="0"/>
          <w:numId w:val="35"/>
        </w:numPr>
        <w:rPr>
          <w:lang w:val="en-US" w:eastAsia="zh-TW"/>
        </w:rPr>
      </w:pPr>
      <w:r>
        <w:rPr>
          <w:rFonts w:hint="eastAsia"/>
          <w:lang w:val="en-US" w:eastAsia="zh-TW"/>
        </w:rPr>
        <w:t>DF IT</w:t>
      </w:r>
      <w:r>
        <w:rPr>
          <w:rFonts w:hint="eastAsia"/>
          <w:lang w:val="en-US" w:eastAsia="zh-TW"/>
        </w:rPr>
        <w:t>上傳數據后，回覆郵件</w:t>
      </w:r>
      <w:r w:rsidR="008438EC">
        <w:rPr>
          <w:rFonts w:hint="eastAsia"/>
          <w:lang w:val="en-US" w:eastAsia="zh-CN"/>
        </w:rPr>
        <w:t>如下</w:t>
      </w:r>
      <w:r>
        <w:rPr>
          <w:rFonts w:hint="eastAsia"/>
          <w:lang w:val="en-US" w:eastAsia="zh-TW"/>
        </w:rPr>
        <w:t>。</w:t>
      </w:r>
      <w:r>
        <w:rPr>
          <w:rFonts w:hint="eastAsia"/>
          <w:lang w:val="en-US" w:eastAsia="zh-TW"/>
        </w:rPr>
        <w:t>CG Query Team</w:t>
      </w:r>
      <w:r>
        <w:rPr>
          <w:rFonts w:hint="eastAsia"/>
          <w:lang w:val="en-US" w:eastAsia="zh-TW"/>
        </w:rPr>
        <w:t>收到</w:t>
      </w:r>
      <w:r>
        <w:rPr>
          <w:rFonts w:hint="eastAsia"/>
          <w:lang w:val="en-US" w:eastAsia="zh-TW"/>
        </w:rPr>
        <w:t>DF IT</w:t>
      </w:r>
      <w:r>
        <w:rPr>
          <w:rFonts w:hint="eastAsia"/>
          <w:lang w:val="en-US" w:eastAsia="zh-TW"/>
        </w:rPr>
        <w:t>的郵件后，重新在</w:t>
      </w:r>
      <w:r>
        <w:rPr>
          <w:rFonts w:hint="eastAsia"/>
          <w:lang w:val="en-US" w:eastAsia="zh-TW"/>
        </w:rPr>
        <w:t>SAP WE02</w:t>
      </w:r>
      <w:r>
        <w:rPr>
          <w:rFonts w:hint="eastAsia"/>
          <w:lang w:val="en-US" w:eastAsia="zh-TW"/>
        </w:rPr>
        <w:t>中檢查上有誤</w:t>
      </w:r>
      <w:r w:rsidR="008438EC">
        <w:rPr>
          <w:rFonts w:hint="eastAsia"/>
          <w:lang w:val="en-US" w:eastAsia="zh-TW"/>
        </w:rPr>
        <w:t>的</w:t>
      </w:r>
      <w:r w:rsidR="008438EC">
        <w:rPr>
          <w:lang w:val="en-US" w:eastAsia="zh-TW"/>
        </w:rPr>
        <w:t>數據是否已解決</w:t>
      </w:r>
      <w:r>
        <w:rPr>
          <w:rFonts w:hint="eastAsia"/>
          <w:lang w:val="en-US" w:eastAsia="zh-TW"/>
        </w:rPr>
        <w:t>。</w:t>
      </w:r>
    </w:p>
    <w:p w:rsidR="00A137F0" w:rsidRDefault="008644A6">
      <w:pPr>
        <w:rPr>
          <w:lang w:val="en-US" w:eastAsia="zh-TW"/>
        </w:rPr>
      </w:pPr>
      <w:r>
        <w:rPr>
          <w:lang w:val="en-US" w:eastAsia="zh-CN"/>
        </w:rPr>
        <w:lastRenderedPageBreak/>
        <w:drawing>
          <wp:inline distT="0" distB="0" distL="0" distR="0">
            <wp:extent cx="5126156" cy="4385814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64" cy="438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CF9" w:rsidRDefault="00381512" w:rsidP="00356CF9">
      <w:pPr>
        <w:pStyle w:val="Heading3"/>
        <w:rPr>
          <w:rFonts w:eastAsiaTheme="minorEastAsia"/>
          <w:lang w:val="en-US" w:eastAsia="zh-CN"/>
        </w:rPr>
      </w:pPr>
      <w:bookmarkStart w:id="17" w:name="_Toc515366430"/>
      <w:r>
        <w:rPr>
          <w:rFonts w:eastAsiaTheme="minorEastAsia" w:hint="eastAsia"/>
          <w:lang w:val="en-US" w:eastAsia="zh-CN"/>
        </w:rPr>
        <w:t>GL Account</w:t>
      </w:r>
      <w:r>
        <w:rPr>
          <w:rFonts w:eastAsiaTheme="minorEastAsia" w:hint="eastAsia"/>
          <w:lang w:val="en-US" w:eastAsia="zh-CN"/>
        </w:rPr>
        <w:t>錯誤</w:t>
      </w:r>
      <w:bookmarkEnd w:id="17"/>
    </w:p>
    <w:p w:rsidR="0077626D" w:rsidRDefault="0077626D" w:rsidP="0077626D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>SAP</w:t>
      </w:r>
      <w:r>
        <w:rPr>
          <w:lang w:val="en-US" w:eastAsia="zh-CN"/>
        </w:rPr>
        <w:t xml:space="preserve">&gt;WE02 </w:t>
      </w:r>
      <w:r>
        <w:rPr>
          <w:rFonts w:hint="eastAsia"/>
          <w:lang w:val="en-US" w:eastAsia="zh-CN"/>
        </w:rPr>
        <w:t xml:space="preserve">IDoc </w:t>
      </w:r>
      <w:r>
        <w:rPr>
          <w:lang w:val="en-US" w:eastAsia="zh-CN"/>
        </w:rPr>
        <w:t>List</w:t>
      </w:r>
      <w:r>
        <w:rPr>
          <w:rFonts w:hint="eastAsia"/>
          <w:lang w:val="en-US" w:eastAsia="zh-CN"/>
        </w:rPr>
        <w:t>報告中出現</w:t>
      </w:r>
      <w:r>
        <w:rPr>
          <w:rFonts w:hint="eastAsia"/>
          <w:lang w:val="en-US" w:eastAsia="zh-CN"/>
        </w:rPr>
        <w:t>S</w:t>
      </w:r>
      <w:r>
        <w:rPr>
          <w:lang w:val="en-US" w:eastAsia="zh-CN"/>
        </w:rPr>
        <w:t>tatus 51</w:t>
      </w:r>
      <w:r>
        <w:rPr>
          <w:rFonts w:hint="eastAsia"/>
          <w:lang w:val="en-US" w:eastAsia="zh-CN"/>
        </w:rPr>
        <w:t>。在</w:t>
      </w:r>
      <w:r>
        <w:rPr>
          <w:rFonts w:hint="eastAsia"/>
          <w:lang w:val="en-US" w:eastAsia="zh-CN"/>
        </w:rPr>
        <w:t xml:space="preserve">T100 </w:t>
      </w:r>
      <w:r>
        <w:rPr>
          <w:lang w:val="en-US" w:eastAsia="zh-CN"/>
        </w:rPr>
        <w:t>Text</w:t>
      </w:r>
      <w:r>
        <w:rPr>
          <w:rFonts w:hint="eastAsia"/>
          <w:lang w:val="en-US" w:eastAsia="zh-CN"/>
        </w:rPr>
        <w:t>中顯示的錯誤為供應商號碼錯誤。顯示“</w:t>
      </w:r>
      <w:r>
        <w:rPr>
          <w:lang w:val="en-US" w:eastAsia="zh-CN"/>
        </w:rPr>
        <w:t xml:space="preserve">Incorrect </w:t>
      </w:r>
      <w:r>
        <w:rPr>
          <w:rFonts w:hint="eastAsia"/>
          <w:lang w:val="en-US" w:eastAsia="zh-CN"/>
        </w:rPr>
        <w:t xml:space="preserve">GL </w:t>
      </w:r>
      <w:r>
        <w:rPr>
          <w:lang w:val="en-US" w:eastAsia="zh-CN"/>
        </w:rPr>
        <w:t>account</w:t>
      </w:r>
      <w:r>
        <w:rPr>
          <w:rFonts w:hint="eastAsia"/>
          <w:lang w:val="en-US" w:eastAsia="zh-CN"/>
        </w:rPr>
        <w:t>”字樣表示</w:t>
      </w:r>
      <w:r>
        <w:rPr>
          <w:rFonts w:hint="eastAsia"/>
          <w:lang w:val="en-US" w:eastAsia="zh-CN"/>
        </w:rPr>
        <w:t>GL Account</w:t>
      </w:r>
      <w:r>
        <w:rPr>
          <w:rFonts w:hint="eastAsia"/>
          <w:lang w:val="en-US" w:eastAsia="zh-CN"/>
        </w:rPr>
        <w:t>錯誤。</w:t>
      </w:r>
    </w:p>
    <w:p w:rsidR="00356CF9" w:rsidRDefault="0077626D" w:rsidP="0077626D">
      <w:pPr>
        <w:ind w:left="360"/>
        <w:rPr>
          <w:lang w:val="en-US" w:eastAsia="zh-CN"/>
        </w:rPr>
      </w:pPr>
      <w:r w:rsidRPr="0077626D">
        <w:rPr>
          <w:lang w:val="en-US" w:eastAsia="zh-CN"/>
        </w:rPr>
        <w:drawing>
          <wp:inline distT="0" distB="0" distL="0" distR="0">
            <wp:extent cx="4904019" cy="2784143"/>
            <wp:effectExtent l="19050" t="0" r="0" b="0"/>
            <wp:docPr id="60" name="Picture 1" descr="cid:image002.jpg@01D18B2E.C41F09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2.jpg@01D18B2E.C41F09E0"/>
                    <pic:cNvPicPr>
                      <a:picLocks noChangeAspect="1" noChangeArrowheads="1"/>
                    </pic:cNvPicPr>
                  </pic:nvPicPr>
                  <pic:blipFill>
                    <a:blip r:embed="rId83" r:link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883" cy="278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8CB" w:rsidRDefault="005178CB" w:rsidP="005178CB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CG Query Team</w:t>
      </w:r>
      <w:r>
        <w:rPr>
          <w:rFonts w:hint="eastAsia"/>
          <w:lang w:val="en-US" w:eastAsia="zh-CN"/>
        </w:rPr>
        <w:t>需要通知</w:t>
      </w:r>
      <w:r>
        <w:rPr>
          <w:rFonts w:hint="eastAsia"/>
          <w:lang w:val="en-US" w:eastAsia="zh-CN"/>
        </w:rPr>
        <w:t>HKAS</w:t>
      </w:r>
      <w:r>
        <w:rPr>
          <w:rFonts w:hint="eastAsia"/>
          <w:lang w:val="en-US" w:eastAsia="zh-CN"/>
        </w:rPr>
        <w:t>上傳文件出現錯誤。</w:t>
      </w:r>
    </w:p>
    <w:p w:rsidR="005178CB" w:rsidRDefault="005178CB" w:rsidP="0077626D">
      <w:pPr>
        <w:ind w:left="360"/>
        <w:rPr>
          <w:lang w:val="en-US" w:eastAsia="zh-CN"/>
        </w:rPr>
      </w:pPr>
      <w:r w:rsidRPr="005178CB">
        <w:rPr>
          <w:lang w:val="en-US" w:eastAsia="zh-CN"/>
        </w:rPr>
        <w:lastRenderedPageBreak/>
        <w:drawing>
          <wp:inline distT="0" distB="0" distL="0" distR="0">
            <wp:extent cx="4889292" cy="4374108"/>
            <wp:effectExtent l="19050" t="0" r="6558" b="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13" cy="4375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8CB" w:rsidRDefault="005178CB" w:rsidP="005178CB">
      <w:pPr>
        <w:pStyle w:val="ListParagraph"/>
        <w:numPr>
          <w:ilvl w:val="0"/>
          <w:numId w:val="32"/>
        </w:numPr>
        <w:rPr>
          <w:lang w:val="en-US" w:eastAsia="zh-TW"/>
        </w:rPr>
      </w:pPr>
      <w:r>
        <w:rPr>
          <w:rFonts w:hint="eastAsia"/>
          <w:lang w:val="en-US" w:eastAsia="zh-TW"/>
        </w:rPr>
        <w:t>在</w:t>
      </w:r>
      <w:r>
        <w:rPr>
          <w:rFonts w:hint="eastAsia"/>
          <w:lang w:val="en-US" w:eastAsia="zh-TW"/>
        </w:rPr>
        <w:t>SAP</w:t>
      </w:r>
      <w:r>
        <w:rPr>
          <w:rFonts w:hint="eastAsia"/>
          <w:lang w:val="en-US" w:eastAsia="zh-TW"/>
        </w:rPr>
        <w:t>主界面輸入口令：</w:t>
      </w:r>
      <w:r>
        <w:rPr>
          <w:rFonts w:hint="eastAsia"/>
          <w:lang w:val="en-US" w:eastAsia="zh-TW"/>
        </w:rPr>
        <w:t>ZCFINC017</w:t>
      </w:r>
      <w:r>
        <w:rPr>
          <w:rFonts w:hint="eastAsia"/>
          <w:lang w:val="en-US" w:eastAsia="zh-TW"/>
        </w:rPr>
        <w:t>，按迴車鍵。</w:t>
      </w:r>
    </w:p>
    <w:p w:rsidR="004C47EB" w:rsidRDefault="004C47EB" w:rsidP="004C47EB">
      <w:pPr>
        <w:rPr>
          <w:lang w:val="en-US" w:eastAsia="zh-CN"/>
        </w:rPr>
      </w:pPr>
      <w:r>
        <w:rPr>
          <w:lang w:val="en-US" w:eastAsia="zh-CN"/>
        </w:rPr>
        <w:lastRenderedPageBreak/>
        <w:drawing>
          <wp:inline distT="0" distB="0" distL="0" distR="0">
            <wp:extent cx="5493548" cy="3698543"/>
            <wp:effectExtent l="19050" t="0" r="0" b="0"/>
            <wp:docPr id="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039" cy="370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7EB" w:rsidRPr="004C47EB" w:rsidRDefault="004C47EB" w:rsidP="004C47EB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進入</w:t>
      </w:r>
      <w:r>
        <w:rPr>
          <w:rFonts w:hint="eastAsia"/>
          <w:lang w:val="en-US" w:eastAsia="zh-CN"/>
        </w:rPr>
        <w:t>Cross Reference Table Selection Screen</w:t>
      </w:r>
      <w:r>
        <w:rPr>
          <w:rFonts w:hint="eastAsia"/>
          <w:lang w:val="en-US" w:eastAsia="zh-CN"/>
        </w:rPr>
        <w:t>界面，選擇</w:t>
      </w:r>
      <w:r>
        <w:rPr>
          <w:lang w:val="en-US" w:eastAsia="zh-CN"/>
        </w:rPr>
        <w:t>GL Account Mapping Table</w:t>
      </w:r>
      <w:r>
        <w:rPr>
          <w:rFonts w:hint="eastAsia"/>
          <w:lang w:val="en-US" w:eastAsia="zh-CN"/>
        </w:rPr>
        <w:t>，按</w:t>
      </w:r>
      <w:r>
        <w:rPr>
          <w:rFonts w:hint="eastAsia"/>
          <w:lang w:val="en-US" w:eastAsia="zh-CN"/>
        </w:rPr>
        <w:t>F8</w:t>
      </w:r>
      <w:r>
        <w:rPr>
          <w:rFonts w:hint="eastAsia"/>
          <w:lang w:val="en-US" w:eastAsia="zh-CN"/>
        </w:rPr>
        <w:t>鍵。</w:t>
      </w:r>
    </w:p>
    <w:p w:rsidR="005178CB" w:rsidRDefault="004C47EB" w:rsidP="005178CB">
      <w:pPr>
        <w:rPr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5296753" cy="3566050"/>
            <wp:effectExtent l="19050" t="0" r="0" b="0"/>
            <wp:docPr id="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990" cy="3570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391" w:rsidRDefault="00017391" w:rsidP="00017391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在</w:t>
      </w:r>
      <w:r>
        <w:rPr>
          <w:rFonts w:hint="eastAsia"/>
          <w:lang w:val="en-US" w:eastAsia="zh-CN"/>
        </w:rPr>
        <w:t>Legacy Country</w:t>
      </w:r>
      <w:r>
        <w:rPr>
          <w:rFonts w:hint="eastAsia"/>
          <w:lang w:val="en-US" w:eastAsia="zh-CN"/>
        </w:rPr>
        <w:t>輸入</w:t>
      </w:r>
      <w:r>
        <w:rPr>
          <w:rFonts w:hint="eastAsia"/>
          <w:lang w:val="en-US" w:eastAsia="zh-CN"/>
        </w:rPr>
        <w:t>HK(</w:t>
      </w:r>
      <w:r>
        <w:rPr>
          <w:rFonts w:hint="eastAsia"/>
          <w:lang w:val="en-US" w:eastAsia="zh-CN"/>
        </w:rPr>
        <w:t>香港</w:t>
      </w:r>
      <w:r>
        <w:rPr>
          <w:rFonts w:hint="eastAsia"/>
          <w:lang w:val="en-US" w:eastAsia="zh-CN"/>
        </w:rPr>
        <w:t>)</w:t>
      </w:r>
      <w:r>
        <w:rPr>
          <w:lang w:val="en-US" w:eastAsia="zh-CN"/>
        </w:rPr>
        <w:t>/MO(</w:t>
      </w:r>
      <w:r>
        <w:rPr>
          <w:rFonts w:hint="eastAsia"/>
          <w:lang w:val="en-US" w:eastAsia="zh-CN"/>
        </w:rPr>
        <w:t>澳門</w:t>
      </w:r>
      <w:r>
        <w:rPr>
          <w:rFonts w:hint="eastAsia"/>
          <w:lang w:val="en-US" w:eastAsia="zh-CN"/>
        </w:rPr>
        <w:t>)</w:t>
      </w:r>
      <w:r>
        <w:rPr>
          <w:rFonts w:hint="eastAsia"/>
          <w:lang w:val="en-US" w:eastAsia="zh-CN"/>
        </w:rPr>
        <w:t>；在</w:t>
      </w:r>
      <w:r>
        <w:rPr>
          <w:rFonts w:hint="eastAsia"/>
          <w:lang w:val="en-US" w:eastAsia="zh-CN"/>
        </w:rPr>
        <w:t>Legacy Company Code</w:t>
      </w:r>
      <w:r>
        <w:rPr>
          <w:rFonts w:hint="eastAsia"/>
          <w:lang w:val="en-US" w:eastAsia="zh-CN"/>
        </w:rPr>
        <w:t>輸入</w:t>
      </w:r>
      <w:r>
        <w:rPr>
          <w:rFonts w:hint="eastAsia"/>
          <w:lang w:val="en-US" w:eastAsia="zh-CN"/>
        </w:rPr>
        <w:t>DFCL(</w:t>
      </w:r>
      <w:r>
        <w:rPr>
          <w:rFonts w:hint="eastAsia"/>
          <w:lang w:val="en-US" w:eastAsia="zh-CN"/>
        </w:rPr>
        <w:t>香港</w:t>
      </w:r>
      <w:r>
        <w:rPr>
          <w:rFonts w:hint="eastAsia"/>
          <w:lang w:val="en-US" w:eastAsia="zh-CN"/>
        </w:rPr>
        <w:t>)</w:t>
      </w:r>
      <w:r>
        <w:rPr>
          <w:lang w:val="en-US" w:eastAsia="zh-CN"/>
        </w:rPr>
        <w:t>/MACA(</w:t>
      </w:r>
      <w:r>
        <w:rPr>
          <w:rFonts w:hint="eastAsia"/>
          <w:lang w:val="en-US" w:eastAsia="zh-CN"/>
        </w:rPr>
        <w:t>澳門</w:t>
      </w:r>
      <w:r>
        <w:rPr>
          <w:rFonts w:hint="eastAsia"/>
          <w:lang w:val="en-US" w:eastAsia="zh-CN"/>
        </w:rPr>
        <w:t>)</w:t>
      </w:r>
      <w:r>
        <w:rPr>
          <w:rFonts w:hint="eastAsia"/>
          <w:lang w:val="en-US" w:eastAsia="zh-CN"/>
        </w:rPr>
        <w:t>；在</w:t>
      </w:r>
      <w:r>
        <w:rPr>
          <w:rFonts w:hint="eastAsia"/>
          <w:lang w:val="en-US" w:eastAsia="zh-CN"/>
        </w:rPr>
        <w:t>L</w:t>
      </w:r>
      <w:r>
        <w:rPr>
          <w:lang w:val="en-US" w:eastAsia="zh-CN"/>
        </w:rPr>
        <w:t>egacy</w:t>
      </w:r>
      <w:r w:rsidR="00556356">
        <w:rPr>
          <w:lang w:val="en-US" w:eastAsia="zh-CN"/>
        </w:rPr>
        <w:t xml:space="preserve"> GL Account</w:t>
      </w:r>
      <w:r>
        <w:rPr>
          <w:rFonts w:hint="eastAsia"/>
          <w:lang w:val="en-US" w:eastAsia="zh-CN"/>
        </w:rPr>
        <w:t>輸入</w:t>
      </w:r>
      <w:r w:rsidR="00556356">
        <w:rPr>
          <w:lang w:val="en-US" w:eastAsia="zh-CN"/>
        </w:rPr>
        <w:t>GL Account</w:t>
      </w:r>
      <w:r>
        <w:rPr>
          <w:rFonts w:hint="eastAsia"/>
          <w:lang w:val="en-US" w:eastAsia="zh-CN"/>
        </w:rPr>
        <w:t>號碼（此供應商號碼在</w:t>
      </w:r>
      <w:r>
        <w:rPr>
          <w:rFonts w:hint="eastAsia"/>
          <w:lang w:val="en-US" w:eastAsia="zh-CN"/>
        </w:rPr>
        <w:t>WE02</w:t>
      </w:r>
      <w:r>
        <w:rPr>
          <w:rFonts w:hint="eastAsia"/>
          <w:lang w:val="en-US" w:eastAsia="zh-CN"/>
        </w:rPr>
        <w:t>報告中獲得）。按</w:t>
      </w:r>
      <w:r>
        <w:rPr>
          <w:rFonts w:hint="eastAsia"/>
          <w:lang w:val="en-US" w:eastAsia="zh-CN"/>
        </w:rPr>
        <w:t>F8</w:t>
      </w:r>
      <w:r>
        <w:rPr>
          <w:rFonts w:hint="eastAsia"/>
          <w:lang w:val="en-US" w:eastAsia="zh-CN"/>
        </w:rPr>
        <w:t>鍵。</w:t>
      </w:r>
    </w:p>
    <w:p w:rsidR="00017391" w:rsidRPr="005178CB" w:rsidRDefault="00017391" w:rsidP="005178CB">
      <w:pPr>
        <w:rPr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5119332" cy="3446601"/>
            <wp:effectExtent l="19050" t="0" r="5118" b="0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717" cy="3450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0A2" w:rsidRDefault="007070A2" w:rsidP="007070A2">
      <w:pPr>
        <w:pStyle w:val="ListParagraph"/>
        <w:numPr>
          <w:ilvl w:val="0"/>
          <w:numId w:val="32"/>
        </w:numPr>
        <w:rPr>
          <w:lang w:val="en-US" w:eastAsia="zh-TW"/>
        </w:rPr>
      </w:pPr>
      <w:r>
        <w:rPr>
          <w:rFonts w:hint="eastAsia"/>
          <w:lang w:val="en-US" w:eastAsia="zh-TW"/>
        </w:rPr>
        <w:t>若運行后系統沒有顯示該供應商的信息，表示此</w:t>
      </w:r>
      <w:r>
        <w:rPr>
          <w:lang w:val="en-US" w:eastAsia="zh-TW"/>
        </w:rPr>
        <w:t>GL Account</w:t>
      </w:r>
      <w:r>
        <w:rPr>
          <w:rFonts w:hint="eastAsia"/>
          <w:lang w:val="en-US" w:eastAsia="zh-TW"/>
        </w:rPr>
        <w:t>還沒有在</w:t>
      </w:r>
      <w:r>
        <w:rPr>
          <w:rFonts w:hint="eastAsia"/>
          <w:lang w:val="en-US" w:eastAsia="zh-TW"/>
        </w:rPr>
        <w:t>SAP</w:t>
      </w:r>
      <w:r>
        <w:rPr>
          <w:rFonts w:hint="eastAsia"/>
          <w:lang w:val="en-US" w:eastAsia="zh-TW"/>
        </w:rPr>
        <w:t>系統中完成創建。在此情況下，</w:t>
      </w:r>
      <w:r w:rsidRPr="00947476">
        <w:rPr>
          <w:rFonts w:hint="eastAsia"/>
          <w:lang w:val="en-US" w:eastAsia="zh-TW"/>
        </w:rPr>
        <w:t>CG Query Team</w:t>
      </w:r>
      <w:r>
        <w:rPr>
          <w:rFonts w:hint="eastAsia"/>
          <w:lang w:val="en-US" w:eastAsia="zh-TW"/>
        </w:rPr>
        <w:t>需要打開相應的</w:t>
      </w:r>
      <w:r>
        <w:rPr>
          <w:rFonts w:hint="eastAsia"/>
          <w:lang w:val="en-US" w:eastAsia="zh-TW"/>
        </w:rPr>
        <w:t>FTP</w:t>
      </w:r>
      <w:r w:rsidR="002A374A">
        <w:rPr>
          <w:rFonts w:hint="eastAsia"/>
          <w:lang w:val="en-US" w:eastAsia="zh-TW"/>
        </w:rPr>
        <w:t xml:space="preserve"> APID</w:t>
      </w:r>
      <w:r w:rsidR="00050E6D">
        <w:rPr>
          <w:rFonts w:hint="eastAsia"/>
          <w:lang w:val="en-US" w:eastAsia="zh-TW"/>
        </w:rPr>
        <w:t>文件。用</w:t>
      </w:r>
      <w:r w:rsidR="00050E6D">
        <w:rPr>
          <w:rFonts w:hint="eastAsia"/>
          <w:lang w:val="en-US" w:eastAsia="zh-TW"/>
        </w:rPr>
        <w:t>SAP</w:t>
      </w:r>
      <w:r w:rsidR="00050E6D">
        <w:rPr>
          <w:rFonts w:hint="eastAsia"/>
          <w:lang w:val="en-US" w:eastAsia="zh-TW"/>
        </w:rPr>
        <w:t>中錯誤的</w:t>
      </w:r>
      <w:r w:rsidR="00050E6D">
        <w:rPr>
          <w:rFonts w:hint="eastAsia"/>
          <w:lang w:val="en-US" w:eastAsia="zh-TW"/>
        </w:rPr>
        <w:t>GL A</w:t>
      </w:r>
      <w:r w:rsidR="00050E6D">
        <w:rPr>
          <w:lang w:val="en-US" w:eastAsia="zh-TW"/>
        </w:rPr>
        <w:t>ccount</w:t>
      </w:r>
      <w:r w:rsidR="00050E6D">
        <w:rPr>
          <w:rFonts w:hint="eastAsia"/>
          <w:lang w:val="en-US" w:eastAsia="zh-TW"/>
        </w:rPr>
        <w:t>在</w:t>
      </w:r>
      <w:r w:rsidR="00050E6D">
        <w:rPr>
          <w:rFonts w:hint="eastAsia"/>
          <w:lang w:val="en-US" w:eastAsia="zh-TW"/>
        </w:rPr>
        <w:t>H</w:t>
      </w:r>
      <w:r w:rsidR="00050E6D">
        <w:rPr>
          <w:rFonts w:hint="eastAsia"/>
          <w:lang w:val="en-US" w:eastAsia="zh-TW"/>
        </w:rPr>
        <w:t>列和</w:t>
      </w:r>
      <w:r w:rsidR="00050E6D">
        <w:rPr>
          <w:rFonts w:hint="eastAsia"/>
          <w:lang w:val="en-US" w:eastAsia="zh-TW"/>
        </w:rPr>
        <w:t>I</w:t>
      </w:r>
      <w:r w:rsidR="00050E6D">
        <w:rPr>
          <w:rFonts w:hint="eastAsia"/>
          <w:lang w:val="en-US" w:eastAsia="zh-TW"/>
        </w:rPr>
        <w:t>列中尋找相應的數據行項目</w:t>
      </w:r>
      <w:r w:rsidR="008438EC">
        <w:rPr>
          <w:rFonts w:hint="eastAsia"/>
          <w:lang w:val="en-US" w:eastAsia="zh-TW"/>
        </w:rPr>
        <w:t>并標註</w:t>
      </w:r>
      <w:r w:rsidR="008438EC">
        <w:rPr>
          <w:lang w:val="en-US" w:eastAsia="zh-TW"/>
        </w:rPr>
        <w:t>（</w:t>
      </w:r>
      <w:r w:rsidR="008438EC">
        <w:rPr>
          <w:rFonts w:hint="eastAsia"/>
          <w:lang w:val="en-US" w:eastAsia="zh-TW"/>
        </w:rPr>
        <w:t>如</w:t>
      </w:r>
      <w:r w:rsidR="008438EC">
        <w:rPr>
          <w:lang w:val="en-US" w:eastAsia="zh-TW"/>
        </w:rPr>
        <w:t>下圖）</w:t>
      </w:r>
      <w:r w:rsidR="00050E6D">
        <w:rPr>
          <w:rFonts w:hint="eastAsia"/>
          <w:lang w:val="en-US" w:eastAsia="zh-TW"/>
        </w:rPr>
        <w:t>。</w:t>
      </w:r>
    </w:p>
    <w:p w:rsidR="00050E6D" w:rsidRDefault="00050E6D" w:rsidP="00050E6D">
      <w:pPr>
        <w:rPr>
          <w:lang w:val="en-US" w:eastAsia="zh-CN"/>
        </w:rPr>
      </w:pPr>
      <w:r w:rsidRPr="00050E6D">
        <w:rPr>
          <w:lang w:val="en-US" w:eastAsia="zh-CN"/>
        </w:rPr>
        <w:lastRenderedPageBreak/>
        <w:drawing>
          <wp:inline distT="0" distB="0" distL="0" distR="0">
            <wp:extent cx="5221690" cy="3813764"/>
            <wp:effectExtent l="19050" t="0" r="0" b="0"/>
            <wp:docPr id="7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622" cy="381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00A" w:rsidRDefault="0092300A" w:rsidP="0092300A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打開</w:t>
      </w:r>
      <w:r>
        <w:rPr>
          <w:rFonts w:hint="eastAsia"/>
          <w:lang w:val="en-US" w:eastAsia="zh-CN"/>
        </w:rPr>
        <w:t>MMDS</w:t>
      </w:r>
      <w:r>
        <w:rPr>
          <w:rFonts w:hint="eastAsia"/>
          <w:lang w:val="en-US" w:eastAsia="zh-CN"/>
        </w:rPr>
        <w:t>系統</w:t>
      </w:r>
      <w:r>
        <w:rPr>
          <w:rFonts w:hint="eastAsia"/>
          <w:lang w:val="en-US" w:eastAsia="zh-CN"/>
        </w:rPr>
        <w:t>Expense-/Service Items Account Assignments</w:t>
      </w:r>
      <w:r>
        <w:rPr>
          <w:rFonts w:hint="eastAsia"/>
          <w:lang w:val="en-US" w:eastAsia="zh-CN"/>
        </w:rPr>
        <w:t>界面。</w:t>
      </w:r>
    </w:p>
    <w:p w:rsidR="0092300A" w:rsidRDefault="0092300A" w:rsidP="0092300A">
      <w:pPr>
        <w:pStyle w:val="ListParagraph"/>
        <w:rPr>
          <w:lang w:val="en-US" w:eastAsia="zh-CN"/>
        </w:rPr>
      </w:pPr>
      <w:r>
        <w:rPr>
          <w:rFonts w:hint="eastAsia"/>
          <w:lang w:val="en-US" w:eastAsia="zh-CN"/>
        </w:rPr>
        <w:t>路徑：</w:t>
      </w:r>
      <w:r>
        <w:rPr>
          <w:rFonts w:hint="eastAsia"/>
          <w:lang w:val="en-US" w:eastAsia="zh-CN"/>
        </w:rPr>
        <w:t>MMDS&gt;</w:t>
      </w:r>
      <w:r>
        <w:rPr>
          <w:lang w:val="en-US" w:eastAsia="zh-CN"/>
        </w:rPr>
        <w:t>Automatic Invoice Matching&gt;</w:t>
      </w:r>
      <w:r>
        <w:rPr>
          <w:rFonts w:hint="eastAsia"/>
          <w:lang w:val="en-US" w:eastAsia="zh-CN"/>
        </w:rPr>
        <w:t>Expense-/Service Items Account Assignments</w:t>
      </w:r>
    </w:p>
    <w:p w:rsidR="0092300A" w:rsidRDefault="0092300A" w:rsidP="0092300A">
      <w:pPr>
        <w:rPr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4907792" cy="3762333"/>
            <wp:effectExtent l="19050" t="0" r="7108" b="0"/>
            <wp:docPr id="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017" cy="3764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E1C" w:rsidRDefault="00DE1E1C" w:rsidP="00DE1E1C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在</w:t>
      </w:r>
      <w:r w:rsidR="00D36B31">
        <w:rPr>
          <w:rFonts w:hint="eastAsia"/>
          <w:lang w:val="en-US" w:eastAsia="zh-CN"/>
        </w:rPr>
        <w:t>D</w:t>
      </w:r>
      <w:r w:rsidR="00D36B31">
        <w:rPr>
          <w:lang w:val="en-US" w:eastAsia="zh-CN"/>
        </w:rPr>
        <w:t>esciption</w:t>
      </w:r>
      <w:r>
        <w:rPr>
          <w:rFonts w:hint="eastAsia"/>
          <w:lang w:val="en-US" w:eastAsia="zh-CN"/>
        </w:rPr>
        <w:t>中輸入</w:t>
      </w:r>
      <w:r w:rsidR="00D36B31">
        <w:rPr>
          <w:lang w:val="en-US" w:eastAsia="zh-CN"/>
        </w:rPr>
        <w:t>GL Account</w:t>
      </w:r>
      <w:r w:rsidR="00D36B31">
        <w:rPr>
          <w:rFonts w:hint="eastAsia"/>
          <w:lang w:val="en-US" w:eastAsia="zh-CN"/>
        </w:rPr>
        <w:t>的描述，此描述可以在</w:t>
      </w:r>
      <w:r w:rsidR="00D36B31">
        <w:rPr>
          <w:rFonts w:hint="eastAsia"/>
          <w:lang w:val="en-US" w:eastAsia="zh-CN"/>
        </w:rPr>
        <w:t>FTP</w:t>
      </w:r>
      <w:r w:rsidR="00D36B31">
        <w:rPr>
          <w:rFonts w:hint="eastAsia"/>
          <w:lang w:val="en-US" w:eastAsia="zh-CN"/>
        </w:rPr>
        <w:t>文件</w:t>
      </w:r>
      <w:r w:rsidR="00D36B31">
        <w:rPr>
          <w:rFonts w:hint="eastAsia"/>
          <w:lang w:val="en-US" w:eastAsia="zh-CN"/>
        </w:rPr>
        <w:t>J</w:t>
      </w:r>
      <w:r w:rsidR="00D36B31">
        <w:rPr>
          <w:rFonts w:hint="eastAsia"/>
          <w:lang w:val="en-US" w:eastAsia="zh-CN"/>
        </w:rPr>
        <w:t>列獲取。按</w:t>
      </w:r>
      <w:r w:rsidR="00D36B31">
        <w:rPr>
          <w:rFonts w:hint="eastAsia"/>
          <w:lang w:val="en-US" w:eastAsia="zh-CN"/>
        </w:rPr>
        <w:t>F8</w:t>
      </w:r>
      <w:r w:rsidR="00D36B31">
        <w:rPr>
          <w:rFonts w:hint="eastAsia"/>
          <w:lang w:val="en-US" w:eastAsia="zh-CN"/>
        </w:rPr>
        <w:t>鍵。</w:t>
      </w:r>
      <w:r w:rsidR="004E72E7">
        <w:rPr>
          <w:rFonts w:hint="eastAsia"/>
          <w:lang w:val="en-US" w:eastAsia="zh-CN"/>
        </w:rPr>
        <w:t>系統顯示該</w:t>
      </w:r>
      <w:r w:rsidR="004E72E7">
        <w:rPr>
          <w:lang w:val="en-US" w:eastAsia="zh-CN"/>
        </w:rPr>
        <w:t>GL Account</w:t>
      </w:r>
      <w:r w:rsidR="004E72E7">
        <w:rPr>
          <w:rFonts w:hint="eastAsia"/>
          <w:lang w:val="en-US" w:eastAsia="zh-CN"/>
        </w:rPr>
        <w:t>的信息，核對</w:t>
      </w:r>
      <w:r w:rsidR="004E72E7">
        <w:rPr>
          <w:rFonts w:hint="eastAsia"/>
          <w:lang w:val="en-US" w:eastAsia="zh-CN"/>
        </w:rPr>
        <w:t>Account</w:t>
      </w:r>
      <w:r w:rsidR="004E72E7">
        <w:rPr>
          <w:rFonts w:hint="eastAsia"/>
          <w:lang w:val="en-US" w:eastAsia="zh-CN"/>
        </w:rPr>
        <w:t>和</w:t>
      </w:r>
      <w:r w:rsidR="004E72E7">
        <w:rPr>
          <w:rFonts w:hint="eastAsia"/>
          <w:lang w:val="en-US" w:eastAsia="zh-CN"/>
        </w:rPr>
        <w:t>S</w:t>
      </w:r>
      <w:r w:rsidR="004E72E7">
        <w:rPr>
          <w:lang w:val="en-US" w:eastAsia="zh-CN"/>
        </w:rPr>
        <w:t>ub</w:t>
      </w:r>
      <w:r w:rsidR="004E72E7">
        <w:rPr>
          <w:rFonts w:hint="eastAsia"/>
          <w:lang w:val="en-US" w:eastAsia="zh-CN"/>
        </w:rPr>
        <w:t>格中的信息是否于</w:t>
      </w:r>
      <w:r w:rsidR="004E72E7">
        <w:rPr>
          <w:rFonts w:hint="eastAsia"/>
          <w:lang w:val="en-US" w:eastAsia="zh-CN"/>
        </w:rPr>
        <w:t>FTP</w:t>
      </w:r>
      <w:r w:rsidR="004E72E7">
        <w:rPr>
          <w:rFonts w:hint="eastAsia"/>
          <w:lang w:val="en-US" w:eastAsia="zh-CN"/>
        </w:rPr>
        <w:t>文件</w:t>
      </w:r>
      <w:r w:rsidR="004E72E7">
        <w:rPr>
          <w:rFonts w:hint="eastAsia"/>
          <w:lang w:val="en-US" w:eastAsia="zh-CN"/>
        </w:rPr>
        <w:t>H</w:t>
      </w:r>
      <w:r w:rsidR="004E72E7">
        <w:rPr>
          <w:rFonts w:hint="eastAsia"/>
          <w:lang w:val="en-US" w:eastAsia="zh-CN"/>
        </w:rPr>
        <w:t>列和</w:t>
      </w:r>
      <w:r w:rsidR="004E72E7">
        <w:rPr>
          <w:rFonts w:hint="eastAsia"/>
          <w:lang w:val="en-US" w:eastAsia="zh-CN"/>
        </w:rPr>
        <w:t>I</w:t>
      </w:r>
      <w:r w:rsidR="004E72E7">
        <w:rPr>
          <w:rFonts w:hint="eastAsia"/>
          <w:lang w:val="en-US" w:eastAsia="zh-CN"/>
        </w:rPr>
        <w:t>列一致，若一致則可確認此</w:t>
      </w:r>
      <w:r w:rsidR="004E72E7">
        <w:rPr>
          <w:rFonts w:hint="eastAsia"/>
          <w:lang w:val="en-US" w:eastAsia="zh-CN"/>
        </w:rPr>
        <w:t>Item No.</w:t>
      </w:r>
      <w:r w:rsidR="004E72E7">
        <w:rPr>
          <w:rFonts w:hint="eastAsia"/>
          <w:lang w:val="en-US" w:eastAsia="zh-CN"/>
        </w:rPr>
        <w:t>為</w:t>
      </w:r>
      <w:r w:rsidR="004E72E7">
        <w:rPr>
          <w:rFonts w:hint="eastAsia"/>
          <w:lang w:val="en-US" w:eastAsia="zh-CN"/>
        </w:rPr>
        <w:t>MMDS</w:t>
      </w:r>
      <w:r w:rsidR="004E72E7">
        <w:rPr>
          <w:rFonts w:hint="eastAsia"/>
          <w:lang w:val="en-US" w:eastAsia="zh-CN"/>
        </w:rPr>
        <w:t>的</w:t>
      </w:r>
      <w:r w:rsidR="004E72E7">
        <w:rPr>
          <w:rFonts w:hint="eastAsia"/>
          <w:lang w:val="en-US" w:eastAsia="zh-CN"/>
        </w:rPr>
        <w:t>GL Account</w:t>
      </w:r>
      <w:r w:rsidR="004E72E7">
        <w:rPr>
          <w:rFonts w:hint="eastAsia"/>
          <w:lang w:val="en-US" w:eastAsia="zh-CN"/>
        </w:rPr>
        <w:t>。</w:t>
      </w:r>
    </w:p>
    <w:p w:rsidR="00DE1E1C" w:rsidRDefault="00DE1E1C" w:rsidP="00DE1E1C">
      <w:pPr>
        <w:rPr>
          <w:lang w:val="en-US" w:eastAsia="zh-CN"/>
        </w:rPr>
      </w:pPr>
      <w:r w:rsidRPr="00DE1E1C">
        <w:rPr>
          <w:lang w:val="en-US" w:eastAsia="zh-CN"/>
        </w:rPr>
        <w:drawing>
          <wp:inline distT="0" distB="0" distL="0" distR="0">
            <wp:extent cx="5486400" cy="4256690"/>
            <wp:effectExtent l="19050" t="0" r="0" b="0"/>
            <wp:docPr id="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5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D0A" w:rsidRDefault="00777D0A" w:rsidP="00777D0A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CG Query Team</w:t>
      </w:r>
      <w:r>
        <w:rPr>
          <w:rFonts w:hint="eastAsia"/>
          <w:lang w:val="en-US" w:eastAsia="zh-CN"/>
        </w:rPr>
        <w:t>以郵件方式詢問負責</w:t>
      </w:r>
      <w:r>
        <w:rPr>
          <w:rFonts w:hint="eastAsia"/>
          <w:lang w:val="en-US" w:eastAsia="zh-CN"/>
        </w:rPr>
        <w:t>HK GL Account</w:t>
      </w:r>
      <w:r>
        <w:rPr>
          <w:rFonts w:hint="eastAsia"/>
          <w:lang w:val="en-US" w:eastAsia="zh-CN"/>
        </w:rPr>
        <w:t>的人員：</w:t>
      </w:r>
      <w:r>
        <w:rPr>
          <w:rFonts w:hint="eastAsia"/>
          <w:lang w:val="en-US" w:eastAsia="zh-CN"/>
        </w:rPr>
        <w:t>Sandy Cheung</w:t>
      </w:r>
      <w:r>
        <w:rPr>
          <w:rFonts w:hint="eastAsia"/>
          <w:lang w:val="en-US" w:eastAsia="zh-CN"/>
        </w:rPr>
        <w:t>和</w:t>
      </w:r>
      <w:r>
        <w:rPr>
          <w:rFonts w:hint="eastAsia"/>
          <w:lang w:val="en-US" w:eastAsia="zh-CN"/>
        </w:rPr>
        <w:t>W</w:t>
      </w:r>
      <w:r>
        <w:rPr>
          <w:lang w:val="en-US" w:eastAsia="zh-CN"/>
        </w:rPr>
        <w:t>ing Kin Leung</w:t>
      </w:r>
      <w:r w:rsidR="00B751A9">
        <w:rPr>
          <w:rFonts w:hint="eastAsia"/>
          <w:lang w:val="en-US" w:eastAsia="zh-CN"/>
        </w:rPr>
        <w:t>是否已經在</w:t>
      </w:r>
      <w:r w:rsidR="00B751A9">
        <w:rPr>
          <w:rFonts w:hint="eastAsia"/>
          <w:lang w:val="en-US" w:eastAsia="zh-CN"/>
        </w:rPr>
        <w:t>SAP</w:t>
      </w:r>
      <w:r w:rsidR="00B751A9">
        <w:rPr>
          <w:rFonts w:hint="eastAsia"/>
          <w:lang w:val="en-US" w:eastAsia="zh-CN"/>
        </w:rPr>
        <w:t>中</w:t>
      </w:r>
      <w:r w:rsidR="0012184D">
        <w:rPr>
          <w:rFonts w:hint="eastAsia"/>
          <w:lang w:val="en-US" w:eastAsia="zh-CN"/>
        </w:rPr>
        <w:t>創建</w:t>
      </w:r>
      <w:r w:rsidR="00B751A9">
        <w:rPr>
          <w:rFonts w:hint="eastAsia"/>
          <w:lang w:val="en-US" w:eastAsia="zh-CN"/>
        </w:rPr>
        <w:t>與</w:t>
      </w:r>
      <w:r w:rsidR="00B751A9">
        <w:rPr>
          <w:rFonts w:hint="eastAsia"/>
          <w:lang w:val="en-US" w:eastAsia="zh-CN"/>
        </w:rPr>
        <w:t>MMDS</w:t>
      </w:r>
      <w:r w:rsidR="00B751A9">
        <w:rPr>
          <w:rFonts w:hint="eastAsia"/>
          <w:lang w:val="en-US" w:eastAsia="zh-CN"/>
        </w:rPr>
        <w:t>相應的</w:t>
      </w:r>
      <w:r w:rsidR="00B751A9">
        <w:rPr>
          <w:rFonts w:hint="eastAsia"/>
          <w:lang w:val="en-US" w:eastAsia="zh-CN"/>
        </w:rPr>
        <w:t>GL A</w:t>
      </w:r>
      <w:r w:rsidR="00B751A9">
        <w:rPr>
          <w:lang w:val="en-US" w:eastAsia="zh-CN"/>
        </w:rPr>
        <w:t>ccou</w:t>
      </w:r>
      <w:r w:rsidR="00D962C7">
        <w:rPr>
          <w:lang w:val="en-US" w:eastAsia="zh-CN"/>
        </w:rPr>
        <w:t>nt.</w:t>
      </w:r>
      <w:r w:rsidR="008644A6">
        <w:rPr>
          <w:lang w:val="en-US" w:eastAsia="zh-CN"/>
        </w:rPr>
        <w:drawing>
          <wp:inline distT="0" distB="0" distL="0" distR="0">
            <wp:extent cx="6043295" cy="401891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4329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F0" w:rsidRDefault="00A137F0">
      <w:pPr>
        <w:pStyle w:val="ListParagraph"/>
        <w:rPr>
          <w:lang w:val="en-US" w:eastAsia="zh-CN"/>
        </w:rPr>
      </w:pPr>
    </w:p>
    <w:p w:rsidR="004D04F7" w:rsidRPr="00777D0A" w:rsidRDefault="004D04F7" w:rsidP="00777D0A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當負責</w:t>
      </w:r>
      <w:r>
        <w:rPr>
          <w:rFonts w:hint="eastAsia"/>
          <w:lang w:val="en-US" w:eastAsia="zh-CN"/>
        </w:rPr>
        <w:t>HK GL Account</w:t>
      </w:r>
      <w:r>
        <w:rPr>
          <w:rFonts w:hint="eastAsia"/>
          <w:lang w:val="en-US" w:eastAsia="zh-CN"/>
        </w:rPr>
        <w:t>的人員回覆郵件通知</w:t>
      </w:r>
      <w:r>
        <w:rPr>
          <w:rFonts w:hint="eastAsia"/>
          <w:lang w:val="en-US" w:eastAsia="zh-CN"/>
        </w:rPr>
        <w:t>CG Query Team</w:t>
      </w:r>
      <w:r w:rsidR="0012184D">
        <w:rPr>
          <w:rFonts w:hint="eastAsia"/>
          <w:lang w:val="en-US" w:eastAsia="zh-CN"/>
        </w:rPr>
        <w:t>他們已經向</w:t>
      </w:r>
      <w:r w:rsidR="0012184D">
        <w:rPr>
          <w:rFonts w:hint="eastAsia"/>
          <w:lang w:val="en-US" w:eastAsia="zh-CN"/>
        </w:rPr>
        <w:t>CG Master Data T</w:t>
      </w:r>
      <w:r w:rsidR="0012184D">
        <w:rPr>
          <w:lang w:val="en-US" w:eastAsia="zh-CN"/>
        </w:rPr>
        <w:t>eam</w:t>
      </w:r>
      <w:r w:rsidR="0012184D">
        <w:rPr>
          <w:rFonts w:hint="eastAsia"/>
          <w:lang w:val="en-US" w:eastAsia="zh-CN"/>
        </w:rPr>
        <w:t>提交創建</w:t>
      </w:r>
      <w:r w:rsidR="0012184D">
        <w:rPr>
          <w:rFonts w:hint="eastAsia"/>
          <w:lang w:val="en-US" w:eastAsia="zh-CN"/>
        </w:rPr>
        <w:t>GL A</w:t>
      </w:r>
      <w:r w:rsidR="0012184D">
        <w:rPr>
          <w:lang w:val="en-US" w:eastAsia="zh-CN"/>
        </w:rPr>
        <w:t>ccount</w:t>
      </w:r>
      <w:r w:rsidR="0012184D">
        <w:rPr>
          <w:rFonts w:hint="eastAsia"/>
          <w:lang w:val="en-US" w:eastAsia="zh-CN"/>
        </w:rPr>
        <w:t>。</w:t>
      </w:r>
      <w:r w:rsidR="0012184D">
        <w:rPr>
          <w:rFonts w:hint="eastAsia"/>
          <w:lang w:val="en-US" w:eastAsia="zh-CN"/>
        </w:rPr>
        <w:t>CG Query Team</w:t>
      </w:r>
      <w:r w:rsidR="0012184D">
        <w:rPr>
          <w:rFonts w:hint="eastAsia"/>
          <w:lang w:val="en-US" w:eastAsia="zh-CN"/>
        </w:rPr>
        <w:t>需要以郵件方式向</w:t>
      </w:r>
      <w:r w:rsidR="0012184D">
        <w:rPr>
          <w:rFonts w:hint="eastAsia"/>
          <w:lang w:val="en-US" w:eastAsia="zh-CN"/>
        </w:rPr>
        <w:t>CG Master Data T</w:t>
      </w:r>
      <w:r w:rsidR="0012184D">
        <w:rPr>
          <w:lang w:val="en-US" w:eastAsia="zh-CN"/>
        </w:rPr>
        <w:t>eam</w:t>
      </w:r>
      <w:r w:rsidR="0012184D">
        <w:rPr>
          <w:rFonts w:hint="eastAsia"/>
          <w:lang w:val="en-US" w:eastAsia="zh-CN"/>
        </w:rPr>
        <w:t>詢問是否已經完成</w:t>
      </w:r>
      <w:r w:rsidR="0012184D">
        <w:rPr>
          <w:rFonts w:hint="eastAsia"/>
          <w:lang w:val="en-US" w:eastAsia="zh-CN"/>
        </w:rPr>
        <w:t>GL A</w:t>
      </w:r>
      <w:r w:rsidR="0012184D">
        <w:rPr>
          <w:lang w:val="en-US" w:eastAsia="zh-CN"/>
        </w:rPr>
        <w:t>ccount</w:t>
      </w:r>
      <w:r w:rsidR="0012184D">
        <w:rPr>
          <w:rFonts w:hint="eastAsia"/>
          <w:lang w:val="en-US" w:eastAsia="zh-CN"/>
        </w:rPr>
        <w:t>的創建。</w:t>
      </w:r>
    </w:p>
    <w:p w:rsidR="005178CB" w:rsidRDefault="004D04F7" w:rsidP="0077626D">
      <w:pPr>
        <w:ind w:left="360"/>
        <w:rPr>
          <w:lang w:val="en-US" w:eastAsia="zh-CN"/>
        </w:rPr>
      </w:pPr>
      <w:r w:rsidRPr="004D04F7">
        <w:rPr>
          <w:lang w:val="en-US" w:eastAsia="zh-CN"/>
        </w:rPr>
        <w:lastRenderedPageBreak/>
        <w:drawing>
          <wp:inline distT="0" distB="0" distL="0" distR="0">
            <wp:extent cx="5486400" cy="4694031"/>
            <wp:effectExtent l="19050" t="0" r="0" b="0"/>
            <wp:docPr id="7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94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206" w:rsidRDefault="00B05D5D" w:rsidP="00F66206">
      <w:pPr>
        <w:pStyle w:val="ListParagraph"/>
        <w:numPr>
          <w:ilvl w:val="0"/>
          <w:numId w:val="32"/>
        </w:numPr>
        <w:rPr>
          <w:lang w:val="en-US" w:eastAsia="zh-TW"/>
        </w:rPr>
      </w:pPr>
      <w:r>
        <w:rPr>
          <w:rFonts w:hint="eastAsia"/>
          <w:lang w:val="en-US" w:eastAsia="zh-CN"/>
        </w:rPr>
        <w:t>CG Master Data T</w:t>
      </w:r>
      <w:r>
        <w:rPr>
          <w:lang w:val="en-US" w:eastAsia="zh-CN"/>
        </w:rPr>
        <w:t>eam</w:t>
      </w:r>
      <w:r>
        <w:rPr>
          <w:rFonts w:hint="eastAsia"/>
          <w:lang w:val="en-US" w:eastAsia="zh-CN"/>
        </w:rPr>
        <w:t>通知</w:t>
      </w:r>
      <w:r>
        <w:rPr>
          <w:rFonts w:hint="eastAsia"/>
          <w:lang w:val="en-US" w:eastAsia="zh-CN"/>
        </w:rPr>
        <w:t>CG Query Team</w:t>
      </w:r>
      <w:r w:rsidR="000A0C33">
        <w:rPr>
          <w:rFonts w:hint="eastAsia"/>
          <w:lang w:val="en-US" w:eastAsia="zh-CN"/>
        </w:rPr>
        <w:t xml:space="preserve"> GL A</w:t>
      </w:r>
      <w:r w:rsidR="000A0C33">
        <w:rPr>
          <w:lang w:val="en-US" w:eastAsia="zh-CN"/>
        </w:rPr>
        <w:t>ccount</w:t>
      </w:r>
      <w:r w:rsidR="000A0C33">
        <w:rPr>
          <w:rFonts w:hint="eastAsia"/>
          <w:lang w:val="en-US" w:eastAsia="zh-CN"/>
        </w:rPr>
        <w:t>已經創建完畢后，</w:t>
      </w:r>
      <w:r w:rsidR="000A0C33">
        <w:rPr>
          <w:rFonts w:hint="eastAsia"/>
          <w:lang w:val="en-US" w:eastAsia="zh-CN"/>
        </w:rPr>
        <w:t>CG Query Team</w:t>
      </w:r>
      <w:r w:rsidR="00F66206">
        <w:rPr>
          <w:rFonts w:hint="eastAsia"/>
          <w:lang w:val="en-US" w:eastAsia="zh-CN"/>
        </w:rPr>
        <w:t>需要需要根據</w:t>
      </w:r>
      <w:r w:rsidR="00F66206">
        <w:rPr>
          <w:rFonts w:hint="eastAsia"/>
          <w:lang w:val="en-US" w:eastAsia="zh-CN"/>
        </w:rPr>
        <w:t>WE02</w:t>
      </w:r>
      <w:r w:rsidR="00F66206">
        <w:rPr>
          <w:rFonts w:hint="eastAsia"/>
          <w:lang w:val="en-US" w:eastAsia="zh-CN"/>
        </w:rPr>
        <w:t>報告中的信息填寫</w:t>
      </w:r>
      <w:r w:rsidR="00F66206" w:rsidRPr="00BC4045">
        <w:rPr>
          <w:lang w:val="en-US" w:eastAsia="zh-CN"/>
        </w:rPr>
        <w:t>DFSC Incident</w:t>
      </w:r>
      <w:r w:rsidR="00F66206">
        <w:rPr>
          <w:rFonts w:hint="eastAsia"/>
          <w:lang w:val="en-US" w:eastAsia="zh-CN"/>
        </w:rPr>
        <w:t>記錄表。</w:t>
      </w:r>
      <w:r w:rsidR="00F66206">
        <w:rPr>
          <w:rFonts w:hint="eastAsia"/>
          <w:lang w:val="en-US" w:eastAsia="zh-TW"/>
        </w:rPr>
        <w:t>並將</w:t>
      </w:r>
      <w:r w:rsidR="00F66206">
        <w:rPr>
          <w:rFonts w:hint="eastAsia"/>
          <w:lang w:val="en-US" w:eastAsia="zh-TW"/>
        </w:rPr>
        <w:t>WE02</w:t>
      </w:r>
      <w:r w:rsidR="00F66206">
        <w:rPr>
          <w:rFonts w:hint="eastAsia"/>
          <w:lang w:val="en-US" w:eastAsia="zh-TW"/>
        </w:rPr>
        <w:t>報告出現錯誤信息的界面截屏，將截屏放在</w:t>
      </w:r>
      <w:r w:rsidR="00F66206" w:rsidRPr="00BC4045">
        <w:rPr>
          <w:lang w:val="en-US" w:eastAsia="zh-TW"/>
        </w:rPr>
        <w:t>DFSC Incident</w:t>
      </w:r>
      <w:r w:rsidR="00F66206">
        <w:rPr>
          <w:rFonts w:hint="eastAsia"/>
          <w:lang w:val="en-US" w:eastAsia="zh-TW"/>
        </w:rPr>
        <w:t>記錄表中。</w:t>
      </w:r>
    </w:p>
    <w:p w:rsidR="00F66206" w:rsidRDefault="00F66206" w:rsidP="00F66206">
      <w:pPr>
        <w:pStyle w:val="ListParagraph"/>
        <w:rPr>
          <w:lang w:val="en-US" w:eastAsia="zh-CN"/>
        </w:rPr>
      </w:pPr>
      <w:r>
        <w:rPr>
          <w:rFonts w:hint="eastAsia"/>
          <w:lang w:val="en-US" w:eastAsia="zh-CN"/>
        </w:rPr>
        <w:t>路徑：</w:t>
      </w:r>
      <w:r w:rsidRPr="00BC4045">
        <w:rPr>
          <w:lang w:val="en-US" w:eastAsia="zh-CN"/>
        </w:rPr>
        <w:t>O:\MMDS 7-Eleven\7-Eleven Query Team\Daily Invoice Interface Upload\FICO IT tickets</w:t>
      </w:r>
    </w:p>
    <w:p w:rsidR="00F66206" w:rsidRPr="00F66206" w:rsidRDefault="00A137F0" w:rsidP="00F66206">
      <w:pPr>
        <w:rPr>
          <w:lang w:val="en-US" w:eastAsia="zh-CN"/>
        </w:rPr>
      </w:pPr>
      <w:r w:rsidRPr="00A137F0">
        <w:rPr>
          <w:rFonts w:eastAsia="PMingLiU"/>
          <w:szCs w:val="24"/>
          <w:lang w:val="en-US" w:eastAsia="zh-CN"/>
        </w:rPr>
        <w:lastRenderedPageBreak/>
        <w:pict>
          <v:oval id="_x0000_s1127" style="position:absolute;left:0;text-align:left;margin-left:313.1pt;margin-top:196.15pt;width:25.05pt;height:25.55pt;z-index:251762688" fillcolor="yellow">
            <v:textbox style="mso-next-textbox:#_x0000_s1127">
              <w:txbxContent>
                <w:p w:rsidR="00E81E97" w:rsidRPr="00D321DD" w:rsidRDefault="00E81E97" w:rsidP="00F66206">
                  <w:pPr>
                    <w:jc w:val="center"/>
                    <w:rPr>
                      <w:rFonts w:ascii="Arial" w:hAnsi="Arial" w:cs="Arial"/>
                      <w:lang w:eastAsia="zh-CN"/>
                    </w:rPr>
                  </w:pPr>
                  <w:r>
                    <w:rPr>
                      <w:rFonts w:ascii="Arial" w:hAnsi="Arial" w:cs="Arial" w:hint="eastAsia"/>
                      <w:lang w:eastAsia="zh-CN"/>
                    </w:rPr>
                    <w:t>3</w:t>
                  </w:r>
                </w:p>
              </w:txbxContent>
            </v:textbox>
          </v:oval>
        </w:pict>
      </w:r>
      <w:r w:rsidRPr="00A137F0">
        <w:rPr>
          <w:rFonts w:eastAsia="PMingLiU"/>
          <w:szCs w:val="24"/>
          <w:lang w:val="en-US" w:eastAsia="zh-CN"/>
        </w:rPr>
        <w:pict>
          <v:oval id="_x0000_s1126" style="position:absolute;left:0;text-align:left;margin-left:134pt;margin-top:82.2pt;width:25.05pt;height:25.55pt;z-index:251761664" fillcolor="yellow">
            <v:textbox style="mso-next-textbox:#_x0000_s1126">
              <w:txbxContent>
                <w:p w:rsidR="00E81E97" w:rsidRPr="00D321DD" w:rsidRDefault="00E81E97" w:rsidP="00F66206">
                  <w:pPr>
                    <w:jc w:val="center"/>
                    <w:rPr>
                      <w:rFonts w:ascii="Arial" w:hAnsi="Arial" w:cs="Arial"/>
                      <w:lang w:eastAsia="zh-CN"/>
                    </w:rPr>
                  </w:pPr>
                  <w:r>
                    <w:rPr>
                      <w:rFonts w:ascii="Arial" w:hAnsi="Arial" w:cs="Arial" w:hint="eastAsia"/>
                      <w:lang w:eastAsia="zh-CN"/>
                    </w:rPr>
                    <w:t>2</w:t>
                  </w:r>
                </w:p>
              </w:txbxContent>
            </v:textbox>
          </v:oval>
        </w:pict>
      </w:r>
      <w:r w:rsidRPr="00A137F0">
        <w:rPr>
          <w:rFonts w:eastAsia="PMingLiU"/>
          <w:szCs w:val="24"/>
          <w:lang w:val="en-US" w:eastAsia="zh-CN"/>
        </w:rPr>
        <w:pict>
          <v:rect id="_x0000_s1125" style="position:absolute;left:0;text-align:left;margin-left:109.4pt;margin-top:205.5pt;width:200.65pt;height:6.3pt;z-index:251760640" filled="f" strokecolor="red" strokeweight="1pt"/>
        </w:pict>
      </w:r>
      <w:r w:rsidRPr="00A137F0">
        <w:rPr>
          <w:rFonts w:eastAsia="PMingLiU"/>
          <w:szCs w:val="24"/>
          <w:lang w:val="en-US" w:eastAsia="zh-CN"/>
        </w:rPr>
        <w:pict>
          <v:rect id="_x0000_s1124" style="position:absolute;left:0;text-align:left;margin-left:122.2pt;margin-top:58.05pt;width:43.85pt;height:24.15pt;z-index:251759616" filled="f" strokecolor="red" strokeweight="1pt"/>
        </w:pict>
      </w:r>
      <w:r w:rsidR="00F66206">
        <w:rPr>
          <w:rFonts w:hint="eastAsia"/>
          <w:lang w:val="en-US" w:eastAsia="zh-CN"/>
        </w:rPr>
        <w:t xml:space="preserve">          </w:t>
      </w:r>
      <w:r w:rsidR="00F66206" w:rsidRPr="00F66206">
        <w:rPr>
          <w:lang w:val="en-US" w:eastAsia="zh-CN"/>
        </w:rPr>
        <w:drawing>
          <wp:inline distT="0" distB="0" distL="0" distR="0">
            <wp:extent cx="4904019" cy="2784143"/>
            <wp:effectExtent l="19050" t="0" r="0" b="0"/>
            <wp:docPr id="81" name="Picture 1" descr="cid:image002.jpg@01D18B2E.C41F09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2.jpg@01D18B2E.C41F09E0"/>
                    <pic:cNvPicPr>
                      <a:picLocks noChangeAspect="1" noChangeArrowheads="1"/>
                    </pic:cNvPicPr>
                  </pic:nvPicPr>
                  <pic:blipFill>
                    <a:blip r:embed="rId83" r:link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883" cy="278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206" w:rsidRDefault="00A137F0" w:rsidP="00F66206">
      <w:pPr>
        <w:rPr>
          <w:lang w:val="en-US" w:eastAsia="zh-CN"/>
        </w:rPr>
      </w:pPr>
      <w:r w:rsidRPr="00A137F0">
        <w:rPr>
          <w:rFonts w:eastAsia="PMingLiU"/>
          <w:szCs w:val="24"/>
          <w:lang w:val="en-US" w:eastAsia="zh-CN"/>
        </w:rPr>
        <w:pict>
          <v:oval id="_x0000_s1123" style="position:absolute;left:0;text-align:left;margin-left:330.7pt;margin-top:224.9pt;width:25.05pt;height:25.55pt;z-index:251758592" fillcolor="yellow">
            <v:textbox style="mso-next-textbox:#_x0000_s1123">
              <w:txbxContent>
                <w:p w:rsidR="00E81E97" w:rsidRPr="00D321DD" w:rsidRDefault="00E81E97" w:rsidP="00F66206">
                  <w:pPr>
                    <w:jc w:val="center"/>
                    <w:rPr>
                      <w:rFonts w:ascii="Arial" w:hAnsi="Arial" w:cs="Arial"/>
                      <w:lang w:eastAsia="zh-CN"/>
                    </w:rPr>
                  </w:pPr>
                  <w:r>
                    <w:rPr>
                      <w:rFonts w:ascii="Arial" w:hAnsi="Arial" w:cs="Arial" w:hint="eastAsia"/>
                      <w:lang w:eastAsia="zh-CN"/>
                    </w:rPr>
                    <w:t>3</w:t>
                  </w:r>
                </w:p>
              </w:txbxContent>
            </v:textbox>
          </v:oval>
        </w:pict>
      </w:r>
      <w:r w:rsidRPr="00A137F0">
        <w:rPr>
          <w:rFonts w:eastAsia="PMingLiU"/>
          <w:szCs w:val="24"/>
          <w:lang w:val="en-US" w:eastAsia="zh-CN"/>
        </w:rPr>
        <w:pict>
          <v:oval id="_x0000_s1122" style="position:absolute;left:0;text-align:left;margin-left:318.7pt;margin-top:132.9pt;width:25.05pt;height:25.55pt;z-index:251757568" fillcolor="yellow">
            <v:textbox style="mso-next-textbox:#_x0000_s1122">
              <w:txbxContent>
                <w:p w:rsidR="00E81E97" w:rsidRPr="00D321DD" w:rsidRDefault="00E81E97" w:rsidP="00F66206">
                  <w:pPr>
                    <w:jc w:val="center"/>
                    <w:rPr>
                      <w:rFonts w:ascii="Arial" w:hAnsi="Arial" w:cs="Arial"/>
                      <w:lang w:eastAsia="zh-CN"/>
                    </w:rPr>
                  </w:pPr>
                  <w:r>
                    <w:rPr>
                      <w:rFonts w:ascii="Arial" w:hAnsi="Arial" w:cs="Arial" w:hint="eastAsia"/>
                      <w:lang w:eastAsia="zh-CN"/>
                    </w:rPr>
                    <w:t>2</w:t>
                  </w:r>
                </w:p>
              </w:txbxContent>
            </v:textbox>
          </v:oval>
        </w:pict>
      </w:r>
      <w:r w:rsidRPr="00A137F0">
        <w:rPr>
          <w:rFonts w:eastAsia="PMingLiU"/>
          <w:szCs w:val="24"/>
          <w:lang w:val="en-US" w:eastAsia="zh-CN"/>
        </w:rPr>
        <w:pict>
          <v:oval id="_x0000_s1121" style="position:absolute;left:0;text-align:left;margin-left:147.05pt;margin-top:107.35pt;width:25.05pt;height:25.55pt;z-index:251756544" fillcolor="yellow">
            <v:textbox style="mso-next-textbox:#_x0000_s1121">
              <w:txbxContent>
                <w:p w:rsidR="00E81E97" w:rsidRPr="00D321DD" w:rsidRDefault="00E81E97" w:rsidP="00F66206">
                  <w:pPr>
                    <w:jc w:val="center"/>
                    <w:rPr>
                      <w:rFonts w:ascii="Arial" w:hAnsi="Arial" w:cs="Arial"/>
                      <w:lang w:eastAsia="zh-CN"/>
                    </w:rPr>
                  </w:pPr>
                  <w:r w:rsidRPr="00D321DD">
                    <w:rPr>
                      <w:rFonts w:ascii="Arial" w:hAnsi="Arial" w:cs="Arial"/>
                      <w:lang w:eastAsia="zh-CN"/>
                    </w:rPr>
                    <w:t>1</w:t>
                  </w:r>
                </w:p>
              </w:txbxContent>
            </v:textbox>
          </v:oval>
        </w:pict>
      </w:r>
      <w:r>
        <w:rPr>
          <w:lang w:val="en-US" w:eastAsia="zh-CN"/>
        </w:rPr>
        <w:pict>
          <v:rect id="_x0000_s1120" style="position:absolute;left:0;text-align:left;margin-left:53.15pt;margin-top:181.15pt;width:320.25pt;height:43.75pt;z-index:251755520" filled="f" strokecolor="red" strokeweight="1pt"/>
        </w:pict>
      </w:r>
      <w:r>
        <w:rPr>
          <w:lang w:val="en-US" w:eastAsia="zh-CN"/>
        </w:rPr>
        <w:pict>
          <v:rect id="_x0000_s1119" style="position:absolute;left:0;text-align:left;margin-left:57.1pt;margin-top:143.7pt;width:261.6pt;height:8.05pt;z-index:251754496" filled="f" strokecolor="red" strokeweight="1pt"/>
        </w:pict>
      </w:r>
      <w:r>
        <w:rPr>
          <w:lang w:val="en-US" w:eastAsia="zh-CN"/>
        </w:rPr>
        <w:pict>
          <v:rect id="_x0000_s1118" style="position:absolute;left:0;text-align:left;margin-left:53.15pt;margin-top:116.2pt;width:93.9pt;height:8.05pt;z-index:251753472" filled="f" strokecolor="red" strokeweight="1pt"/>
        </w:pict>
      </w:r>
      <w:r w:rsidR="00F66206">
        <w:rPr>
          <w:rFonts w:hint="eastAsia"/>
          <w:lang w:val="en-US" w:eastAsia="zh-CN"/>
        </w:rPr>
        <w:t xml:space="preserve">       </w:t>
      </w:r>
      <w:r w:rsidR="00F66206">
        <w:rPr>
          <w:rFonts w:hint="eastAsia"/>
          <w:lang w:val="en-US" w:eastAsia="zh-CN"/>
        </w:rPr>
        <w:drawing>
          <wp:inline distT="0" distB="0" distL="0" distR="0">
            <wp:extent cx="5167427" cy="5050117"/>
            <wp:effectExtent l="19050" t="0" r="0" b="0"/>
            <wp:docPr id="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820" cy="5052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482" w:type="dxa"/>
        <w:tblLook w:val="04A0"/>
      </w:tblPr>
      <w:tblGrid>
        <w:gridCol w:w="3946"/>
        <w:gridCol w:w="4610"/>
      </w:tblGrid>
      <w:tr w:rsidR="00F66206" w:rsidRPr="00CA6A7B" w:rsidTr="00003BE8">
        <w:trPr>
          <w:cnfStyle w:val="100000000000"/>
          <w:trHeight w:val="189"/>
        </w:trPr>
        <w:tc>
          <w:tcPr>
            <w:tcW w:w="3946" w:type="dxa"/>
            <w:vAlign w:val="center"/>
          </w:tcPr>
          <w:p w:rsidR="00F66206" w:rsidRPr="00CA6A7B" w:rsidRDefault="00F66206" w:rsidP="00003BE8">
            <w:pPr>
              <w:spacing w:line="240" w:lineRule="auto"/>
              <w:jc w:val="center"/>
              <w:rPr>
                <w:rFonts w:eastAsia="PMingLiU"/>
                <w:szCs w:val="24"/>
                <w:lang w:eastAsia="zh-CN"/>
              </w:rPr>
            </w:pPr>
            <w:r w:rsidRPr="00CA6A7B">
              <w:rPr>
                <w:rFonts w:eastAsia="PMingLiU" w:hAnsi="PMingLiU"/>
                <w:szCs w:val="24"/>
                <w:lang w:eastAsia="zh-CN"/>
              </w:rPr>
              <w:t>輸入名稱</w:t>
            </w:r>
          </w:p>
        </w:tc>
        <w:tc>
          <w:tcPr>
            <w:tcW w:w="4610" w:type="dxa"/>
            <w:vAlign w:val="center"/>
          </w:tcPr>
          <w:p w:rsidR="00F66206" w:rsidRPr="00CA6A7B" w:rsidRDefault="00F66206" w:rsidP="00003BE8">
            <w:pPr>
              <w:spacing w:line="240" w:lineRule="auto"/>
              <w:jc w:val="center"/>
              <w:rPr>
                <w:rFonts w:eastAsia="PMingLiU"/>
                <w:szCs w:val="24"/>
                <w:lang w:eastAsia="zh-CN"/>
              </w:rPr>
            </w:pPr>
            <w:r w:rsidRPr="00CA6A7B">
              <w:rPr>
                <w:rFonts w:eastAsia="PMingLiU" w:hAnsi="PMingLiU"/>
                <w:szCs w:val="24"/>
                <w:lang w:eastAsia="zh-CN"/>
              </w:rPr>
              <w:t>輸入說明</w:t>
            </w:r>
          </w:p>
        </w:tc>
      </w:tr>
      <w:tr w:rsidR="00F66206" w:rsidRPr="007D7756" w:rsidTr="00003BE8">
        <w:trPr>
          <w:trHeight w:val="165"/>
        </w:trPr>
        <w:tc>
          <w:tcPr>
            <w:tcW w:w="3946" w:type="dxa"/>
          </w:tcPr>
          <w:p w:rsidR="00F66206" w:rsidRPr="00E70BFE" w:rsidRDefault="00F66206" w:rsidP="00003BE8">
            <w:pPr>
              <w:spacing w:line="240" w:lineRule="auto"/>
              <w:jc w:val="left"/>
              <w:rPr>
                <w:szCs w:val="24"/>
                <w:lang w:val="en-US" w:eastAsia="zh-CN"/>
              </w:rPr>
            </w:pPr>
            <w:r>
              <w:rPr>
                <w:rFonts w:hint="eastAsia"/>
                <w:szCs w:val="24"/>
                <w:lang w:eastAsia="zh-CN"/>
              </w:rPr>
              <w:lastRenderedPageBreak/>
              <w:t>F</w:t>
            </w:r>
            <w:r>
              <w:rPr>
                <w:szCs w:val="24"/>
                <w:lang w:val="en-US" w:eastAsia="zh-CN"/>
              </w:rPr>
              <w:t>ilename</w:t>
            </w:r>
          </w:p>
        </w:tc>
        <w:tc>
          <w:tcPr>
            <w:tcW w:w="4610" w:type="dxa"/>
          </w:tcPr>
          <w:p w:rsidR="00F66206" w:rsidRPr="007D7756" w:rsidRDefault="00A137F0" w:rsidP="00003BE8">
            <w:pPr>
              <w:spacing w:line="240" w:lineRule="auto"/>
              <w:rPr>
                <w:szCs w:val="24"/>
                <w:lang w:val="en-US" w:eastAsia="zh-TW"/>
              </w:rPr>
            </w:pPr>
            <w:r w:rsidRPr="00A137F0">
              <w:rPr>
                <w:rFonts w:eastAsia="PMingLiU"/>
                <w:szCs w:val="24"/>
                <w:lang w:val="en-US" w:eastAsia="zh-CN"/>
              </w:rPr>
              <w:pict>
                <v:oval id="_x0000_s1115" style="position:absolute;left:0;text-align:left;margin-left:128.3pt;margin-top:15.35pt;width:25.05pt;height:25.55pt;z-index:251750400;mso-position-horizontal-relative:text;mso-position-vertical-relative:text" fillcolor="yellow">
                  <v:textbox style="mso-next-textbox:#_x0000_s1115">
                    <w:txbxContent>
                      <w:p w:rsidR="00E81E97" w:rsidRPr="00D321DD" w:rsidRDefault="00E81E97" w:rsidP="00F66206">
                        <w:pPr>
                          <w:jc w:val="center"/>
                          <w:rPr>
                            <w:rFonts w:ascii="Arial" w:hAnsi="Arial" w:cs="Arial"/>
                            <w:lang w:eastAsia="zh-CN"/>
                          </w:rPr>
                        </w:pPr>
                        <w:r w:rsidRPr="00D321DD">
                          <w:rPr>
                            <w:rFonts w:ascii="Arial" w:hAnsi="Arial" w:cs="Arial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oval>
              </w:pict>
            </w:r>
            <w:r w:rsidR="00F66206">
              <w:rPr>
                <w:rFonts w:hint="eastAsia"/>
                <w:szCs w:val="24"/>
                <w:lang w:val="en-US" w:eastAsia="zh-TW"/>
              </w:rPr>
              <w:t>錯誤數據涉及的</w:t>
            </w:r>
            <w:r w:rsidR="00F66206">
              <w:rPr>
                <w:rFonts w:hint="eastAsia"/>
                <w:szCs w:val="24"/>
                <w:lang w:val="en-US" w:eastAsia="zh-TW"/>
              </w:rPr>
              <w:t>FTP</w:t>
            </w:r>
            <w:r w:rsidR="00F66206">
              <w:rPr>
                <w:rFonts w:hint="eastAsia"/>
                <w:szCs w:val="24"/>
                <w:lang w:val="en-US" w:eastAsia="zh-TW"/>
              </w:rPr>
              <w:t>數據文件名稱（必須為</w:t>
            </w:r>
            <w:r w:rsidR="00F66206">
              <w:t>APIH</w:t>
            </w:r>
            <w:r w:rsidR="00F66206">
              <w:rPr>
                <w:rFonts w:hint="eastAsia"/>
                <w:lang w:eastAsia="zh-TW"/>
              </w:rPr>
              <w:t>開頭的文件）</w:t>
            </w:r>
          </w:p>
        </w:tc>
      </w:tr>
      <w:tr w:rsidR="00F66206" w:rsidRPr="007D7756" w:rsidTr="00003BE8">
        <w:trPr>
          <w:trHeight w:val="165"/>
        </w:trPr>
        <w:tc>
          <w:tcPr>
            <w:tcW w:w="3946" w:type="dxa"/>
          </w:tcPr>
          <w:p w:rsidR="00F66206" w:rsidRPr="00CA6A7B" w:rsidRDefault="00F66206" w:rsidP="00003BE8">
            <w:pPr>
              <w:spacing w:line="240" w:lineRule="auto"/>
              <w:jc w:val="left"/>
              <w:rPr>
                <w:rFonts w:eastAsia="PMingLiU"/>
                <w:szCs w:val="24"/>
                <w:lang w:val="en-US" w:eastAsia="zh-CN"/>
              </w:rPr>
            </w:pPr>
            <w:r>
              <w:rPr>
                <w:color w:val="000000"/>
                <w:szCs w:val="24"/>
              </w:rPr>
              <w:t>Selection values /parameters used</w:t>
            </w:r>
          </w:p>
        </w:tc>
        <w:tc>
          <w:tcPr>
            <w:tcW w:w="4610" w:type="dxa"/>
          </w:tcPr>
          <w:p w:rsidR="00F66206" w:rsidRPr="007D7756" w:rsidRDefault="00A137F0" w:rsidP="00003BE8">
            <w:pPr>
              <w:spacing w:line="240" w:lineRule="auto"/>
              <w:rPr>
                <w:szCs w:val="24"/>
                <w:lang w:val="en-US" w:eastAsia="zh-CN"/>
              </w:rPr>
            </w:pPr>
            <w:r>
              <w:rPr>
                <w:szCs w:val="24"/>
                <w:lang w:val="en-US" w:eastAsia="zh-CN"/>
              </w:rPr>
              <w:pict>
                <v:oval id="_x0000_s1117" style="position:absolute;left:0;text-align:left;margin-left:167.9pt;margin-top:24.8pt;width:25.05pt;height:25.55pt;z-index:251752448;mso-position-horizontal-relative:text;mso-position-vertical-relative:text" fillcolor="yellow">
                  <v:textbox style="mso-next-textbox:#_x0000_s1117">
                    <w:txbxContent>
                      <w:p w:rsidR="00E81E97" w:rsidRPr="000E49E0" w:rsidRDefault="00E81E97" w:rsidP="00F66206">
                        <w:pPr>
                          <w:jc w:val="center"/>
                          <w:rPr>
                            <w:rFonts w:ascii="Arial" w:hAnsi="Arial" w:cs="Arial"/>
                            <w:lang w:val="en-US" w:eastAsia="zh-CN"/>
                          </w:rPr>
                        </w:pPr>
                        <w:r>
                          <w:rPr>
                            <w:rFonts w:ascii="Arial" w:hAnsi="Arial" w:cs="Arial"/>
                            <w:lang w:val="en-US" w:eastAsia="zh-CN"/>
                          </w:rPr>
                          <w:t>3</w:t>
                        </w:r>
                      </w:p>
                    </w:txbxContent>
                  </v:textbox>
                </v:oval>
              </w:pict>
            </w:r>
            <w:r w:rsidRPr="00A137F0">
              <w:rPr>
                <w:rFonts w:eastAsia="PMingLiU"/>
                <w:szCs w:val="24"/>
                <w:lang w:val="en-US" w:eastAsia="zh-CN"/>
              </w:rPr>
              <w:pict>
                <v:oval id="_x0000_s1116" style="position:absolute;left:0;text-align:left;margin-left:142.85pt;margin-top:-.75pt;width:25.05pt;height:25.55pt;z-index:251751424;mso-position-horizontal-relative:text;mso-position-vertical-relative:text" fillcolor="yellow">
                  <v:textbox style="mso-next-textbox:#_x0000_s1116">
                    <w:txbxContent>
                      <w:p w:rsidR="00E81E97" w:rsidRPr="00D321DD" w:rsidRDefault="00E81E97" w:rsidP="00F66206">
                        <w:pPr>
                          <w:jc w:val="center"/>
                          <w:rPr>
                            <w:rFonts w:ascii="Arial" w:hAnsi="Arial" w:cs="Arial"/>
                            <w:lang w:eastAsia="zh-CN"/>
                          </w:rPr>
                        </w:pPr>
                        <w:r>
                          <w:rPr>
                            <w:rFonts w:ascii="Arial" w:hAnsi="Arial" w:cs="Arial" w:hint="eastAsia"/>
                            <w:lang w:eastAsia="zh-CN"/>
                          </w:rPr>
                          <w:t>2</w:t>
                        </w:r>
                      </w:p>
                    </w:txbxContent>
                  </v:textbox>
                </v:oval>
              </w:pict>
            </w:r>
            <w:r w:rsidR="00F66206">
              <w:rPr>
                <w:rFonts w:hint="eastAsia"/>
                <w:szCs w:val="24"/>
                <w:lang w:val="en-US" w:eastAsia="zh-CN"/>
              </w:rPr>
              <w:t>WE02</w:t>
            </w:r>
            <w:r w:rsidR="00F66206">
              <w:rPr>
                <w:rFonts w:hint="eastAsia"/>
                <w:szCs w:val="24"/>
                <w:lang w:val="en-US" w:eastAsia="zh-CN"/>
              </w:rPr>
              <w:t>報告中</w:t>
            </w:r>
            <w:r w:rsidR="00F66206">
              <w:rPr>
                <w:rFonts w:hint="eastAsia"/>
                <w:szCs w:val="24"/>
                <w:lang w:val="en-US" w:eastAsia="zh-CN"/>
              </w:rPr>
              <w:t>ID</w:t>
            </w:r>
            <w:r w:rsidR="00F66206">
              <w:rPr>
                <w:szCs w:val="24"/>
                <w:lang w:val="en-US" w:eastAsia="zh-CN"/>
              </w:rPr>
              <w:t>oc Number</w:t>
            </w:r>
          </w:p>
        </w:tc>
      </w:tr>
      <w:tr w:rsidR="00F66206" w:rsidRPr="007D7756" w:rsidTr="00003BE8">
        <w:trPr>
          <w:trHeight w:val="165"/>
        </w:trPr>
        <w:tc>
          <w:tcPr>
            <w:tcW w:w="3946" w:type="dxa"/>
          </w:tcPr>
          <w:p w:rsidR="00F66206" w:rsidRDefault="00F66206" w:rsidP="00003BE8">
            <w:pPr>
              <w:spacing w:line="240" w:lineRule="auto"/>
              <w:jc w:val="left"/>
              <w:rPr>
                <w:color w:val="000000"/>
                <w:szCs w:val="24"/>
                <w:lang w:eastAsia="zh-CN"/>
              </w:rPr>
            </w:pPr>
            <w:r>
              <w:rPr>
                <w:color w:val="000000"/>
                <w:szCs w:val="24"/>
              </w:rPr>
              <w:t>Error Message</w:t>
            </w:r>
          </w:p>
        </w:tc>
        <w:tc>
          <w:tcPr>
            <w:tcW w:w="4610" w:type="dxa"/>
          </w:tcPr>
          <w:p w:rsidR="00F66206" w:rsidRPr="0029332A" w:rsidRDefault="00F66206" w:rsidP="00003BE8">
            <w:pPr>
              <w:spacing w:line="240" w:lineRule="auto"/>
              <w:rPr>
                <w:szCs w:val="24"/>
                <w:lang w:val="en-US" w:eastAsia="zh-CN"/>
              </w:rPr>
            </w:pPr>
            <w:r>
              <w:rPr>
                <w:rFonts w:hint="eastAsia"/>
                <w:szCs w:val="24"/>
                <w:lang w:val="en-US" w:eastAsia="zh-CN"/>
              </w:rPr>
              <w:t>WE02</w:t>
            </w:r>
            <w:r>
              <w:rPr>
                <w:rFonts w:hint="eastAsia"/>
                <w:szCs w:val="24"/>
                <w:lang w:val="en-US" w:eastAsia="zh-CN"/>
              </w:rPr>
              <w:t>報告中的</w:t>
            </w:r>
            <w:r>
              <w:rPr>
                <w:rFonts w:hint="eastAsia"/>
                <w:szCs w:val="24"/>
                <w:lang w:val="en-US" w:eastAsia="zh-CN"/>
              </w:rPr>
              <w:t>T100 T</w:t>
            </w:r>
            <w:r>
              <w:rPr>
                <w:szCs w:val="24"/>
                <w:lang w:val="en-US" w:eastAsia="zh-CN"/>
              </w:rPr>
              <w:t>ext</w:t>
            </w:r>
            <w:r>
              <w:rPr>
                <w:rFonts w:hint="eastAsia"/>
                <w:szCs w:val="24"/>
                <w:lang w:val="en-US" w:eastAsia="zh-CN"/>
              </w:rPr>
              <w:t>內容</w:t>
            </w:r>
          </w:p>
        </w:tc>
      </w:tr>
    </w:tbl>
    <w:p w:rsidR="00F66206" w:rsidRPr="000944CC" w:rsidRDefault="00F66206" w:rsidP="000944CC">
      <w:pPr>
        <w:rPr>
          <w:lang w:val="en-US" w:eastAsia="zh-CN"/>
        </w:rPr>
      </w:pPr>
    </w:p>
    <w:p w:rsidR="000944CC" w:rsidRDefault="000944CC" w:rsidP="000944CC">
      <w:pPr>
        <w:pStyle w:val="ListParagraph"/>
        <w:numPr>
          <w:ilvl w:val="0"/>
          <w:numId w:val="32"/>
        </w:numPr>
        <w:rPr>
          <w:lang w:val="en-US" w:eastAsia="zh-TW"/>
        </w:rPr>
      </w:pPr>
      <w:r>
        <w:rPr>
          <w:rFonts w:hint="eastAsia"/>
          <w:lang w:val="en-US" w:eastAsia="zh-TW"/>
        </w:rPr>
        <w:t>以郵件方式通知</w:t>
      </w:r>
      <w:r>
        <w:rPr>
          <w:rFonts w:hint="eastAsia"/>
          <w:lang w:val="en-US" w:eastAsia="zh-TW"/>
        </w:rPr>
        <w:t>DF IT</w:t>
      </w:r>
      <w:r>
        <w:rPr>
          <w:rFonts w:hint="eastAsia"/>
          <w:lang w:val="en-US" w:eastAsia="zh-TW"/>
        </w:rPr>
        <w:t>，請其重新上傳更新后的數據。</w:t>
      </w:r>
    </w:p>
    <w:p w:rsidR="000944CC" w:rsidRDefault="000944CC" w:rsidP="000944CC">
      <w:pPr>
        <w:rPr>
          <w:lang w:val="en-US" w:eastAsia="zh-CN"/>
        </w:rPr>
      </w:pPr>
      <w:r>
        <w:rPr>
          <w:rFonts w:hint="eastAsia"/>
          <w:lang w:val="en-US" w:eastAsia="zh-TW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0" distR="0">
            <wp:extent cx="5525871" cy="3622259"/>
            <wp:effectExtent l="19050" t="0" r="0" b="0"/>
            <wp:docPr id="8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083" cy="362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4CC" w:rsidRPr="000944CC" w:rsidRDefault="000944CC" w:rsidP="000944CC">
      <w:pPr>
        <w:pStyle w:val="ListParagraph"/>
        <w:numPr>
          <w:ilvl w:val="0"/>
          <w:numId w:val="32"/>
        </w:numPr>
        <w:rPr>
          <w:lang w:val="en-US" w:eastAsia="zh-TW"/>
        </w:rPr>
      </w:pPr>
      <w:r>
        <w:rPr>
          <w:rFonts w:hint="eastAsia"/>
          <w:lang w:val="en-US" w:eastAsia="zh-TW"/>
        </w:rPr>
        <w:t>DF IT</w:t>
      </w:r>
      <w:r>
        <w:rPr>
          <w:rFonts w:hint="eastAsia"/>
          <w:lang w:val="en-US" w:eastAsia="zh-TW"/>
        </w:rPr>
        <w:t>上傳數據后，回覆郵件。</w:t>
      </w:r>
      <w:r>
        <w:rPr>
          <w:rFonts w:hint="eastAsia"/>
          <w:lang w:val="en-US" w:eastAsia="zh-TW"/>
        </w:rPr>
        <w:t>CG Query Team</w:t>
      </w:r>
      <w:r>
        <w:rPr>
          <w:rFonts w:hint="eastAsia"/>
          <w:lang w:val="en-US" w:eastAsia="zh-TW"/>
        </w:rPr>
        <w:t>收到</w:t>
      </w:r>
      <w:r>
        <w:rPr>
          <w:rFonts w:hint="eastAsia"/>
          <w:lang w:val="en-US" w:eastAsia="zh-TW"/>
        </w:rPr>
        <w:t>DF IT</w:t>
      </w:r>
      <w:r>
        <w:rPr>
          <w:rFonts w:hint="eastAsia"/>
          <w:lang w:val="en-US" w:eastAsia="zh-TW"/>
        </w:rPr>
        <w:t>的郵件后，重新在</w:t>
      </w:r>
      <w:r>
        <w:rPr>
          <w:rFonts w:hint="eastAsia"/>
          <w:lang w:val="en-US" w:eastAsia="zh-TW"/>
        </w:rPr>
        <w:t>SAP WE02</w:t>
      </w:r>
      <w:r>
        <w:rPr>
          <w:rFonts w:hint="eastAsia"/>
          <w:lang w:val="en-US" w:eastAsia="zh-TW"/>
        </w:rPr>
        <w:t>中檢查上傳數據是否有誤。</w:t>
      </w:r>
    </w:p>
    <w:p w:rsidR="004D04F7" w:rsidRDefault="004D04F7" w:rsidP="004D04F7">
      <w:pPr>
        <w:ind w:left="360"/>
        <w:rPr>
          <w:lang w:val="en-US" w:eastAsia="zh-CN"/>
        </w:rPr>
      </w:pPr>
      <w:r w:rsidRPr="004D04F7">
        <w:rPr>
          <w:lang w:val="en-US" w:eastAsia="zh-CN"/>
        </w:rPr>
        <w:lastRenderedPageBreak/>
        <w:drawing>
          <wp:inline distT="0" distB="0" distL="0" distR="0">
            <wp:extent cx="5486400" cy="4694031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94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BE8" w:rsidRDefault="0088598E" w:rsidP="004D04F7">
      <w:pPr>
        <w:pStyle w:val="Heading3"/>
        <w:ind w:left="360"/>
        <w:rPr>
          <w:rFonts w:eastAsiaTheme="minorEastAsia"/>
          <w:lang w:val="en-US" w:eastAsia="zh-TW"/>
        </w:rPr>
      </w:pPr>
      <w:bookmarkStart w:id="18" w:name="_Toc515366431"/>
      <w:r>
        <w:rPr>
          <w:rFonts w:eastAsiaTheme="minorEastAsia" w:hint="eastAsia"/>
          <w:lang w:val="en-US" w:eastAsia="zh-TW"/>
        </w:rPr>
        <w:t>數據沒有成功上傳</w:t>
      </w:r>
      <w:r>
        <w:rPr>
          <w:rFonts w:eastAsiaTheme="minorEastAsia" w:hint="eastAsia"/>
          <w:lang w:val="en-US" w:eastAsia="zh-TW"/>
        </w:rPr>
        <w:t>SAP</w:t>
      </w:r>
      <w:bookmarkEnd w:id="18"/>
    </w:p>
    <w:p w:rsidR="0088598E" w:rsidRDefault="0088598E" w:rsidP="0088598E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在運行</w:t>
      </w:r>
      <w:r>
        <w:rPr>
          <w:rFonts w:hint="eastAsia"/>
          <w:lang w:val="en-US" w:eastAsia="zh-CN"/>
        </w:rPr>
        <w:t>SAP</w:t>
      </w:r>
      <w:r>
        <w:rPr>
          <w:lang w:val="en-US" w:eastAsia="zh-CN"/>
        </w:rPr>
        <w:t xml:space="preserve">&gt;WE02 </w:t>
      </w:r>
      <w:r>
        <w:rPr>
          <w:rFonts w:hint="eastAsia"/>
          <w:lang w:val="en-US" w:eastAsia="zh-CN"/>
        </w:rPr>
        <w:t xml:space="preserve">IDoc </w:t>
      </w:r>
      <w:r>
        <w:rPr>
          <w:lang w:val="en-US" w:eastAsia="zh-CN"/>
        </w:rPr>
        <w:t>List</w:t>
      </w:r>
      <w:r>
        <w:rPr>
          <w:rFonts w:hint="eastAsia"/>
          <w:lang w:val="en-US" w:eastAsia="zh-CN"/>
        </w:rPr>
        <w:t>報告，系統沒有顯示任何數據。</w:t>
      </w:r>
    </w:p>
    <w:p w:rsidR="0088598E" w:rsidRDefault="0088598E" w:rsidP="0088598E">
      <w:pPr>
        <w:ind w:left="360"/>
        <w:rPr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5537991" cy="2926080"/>
            <wp:effectExtent l="19050" t="0" r="5559" b="0"/>
            <wp:docPr id="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308" cy="292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DC0" w:rsidRDefault="00FD6DC0" w:rsidP="00FD6DC0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CG Query Team</w:t>
      </w:r>
      <w:r>
        <w:rPr>
          <w:rFonts w:hint="eastAsia"/>
          <w:lang w:val="en-US" w:eastAsia="zh-CN"/>
        </w:rPr>
        <w:t>需要以郵件方式通知</w:t>
      </w:r>
      <w:r>
        <w:rPr>
          <w:rFonts w:hint="eastAsia"/>
          <w:lang w:val="en-US" w:eastAsia="zh-CN"/>
        </w:rPr>
        <w:t>HKAS</w:t>
      </w:r>
      <w:r>
        <w:rPr>
          <w:rFonts w:hint="eastAsia"/>
          <w:lang w:val="en-US" w:eastAsia="zh-CN"/>
        </w:rPr>
        <w:t>上傳文件出現錯誤</w:t>
      </w:r>
      <w:r w:rsidR="00B55D96" w:rsidRPr="00B55D96">
        <w:rPr>
          <w:rFonts w:hint="eastAsia"/>
          <w:lang w:val="en-US" w:eastAsia="zh-CN"/>
        </w:rPr>
        <w:t>。</w:t>
      </w:r>
      <w:bookmarkStart w:id="19" w:name="_GoBack"/>
      <w:bookmarkEnd w:id="19"/>
    </w:p>
    <w:p w:rsidR="00A137F0" w:rsidRDefault="008644A6">
      <w:pPr>
        <w:ind w:left="360"/>
        <w:rPr>
          <w:lang w:val="en-US" w:eastAsia="zh-CN"/>
        </w:rPr>
      </w:pPr>
      <w:r>
        <w:rPr>
          <w:lang w:val="en-US" w:eastAsia="zh-CN"/>
        </w:rPr>
        <w:drawing>
          <wp:inline distT="0" distB="0" distL="0" distR="0">
            <wp:extent cx="6043295" cy="403669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4329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AA8" w:rsidRDefault="00FD6DC0" w:rsidP="00FD6DC0">
      <w:pPr>
        <w:pStyle w:val="ListParagraph"/>
        <w:numPr>
          <w:ilvl w:val="0"/>
          <w:numId w:val="32"/>
        </w:numPr>
        <w:rPr>
          <w:lang w:val="en-US" w:eastAsia="zh-CN"/>
        </w:rPr>
      </w:pPr>
      <w:r>
        <w:rPr>
          <w:rFonts w:hint="eastAsia"/>
          <w:lang w:val="en-US" w:eastAsia="zh-CN"/>
        </w:rPr>
        <w:t>同時</w:t>
      </w:r>
      <w:r>
        <w:rPr>
          <w:rFonts w:hint="eastAsia"/>
          <w:lang w:val="en-US" w:eastAsia="zh-CN"/>
        </w:rPr>
        <w:t>CG Query Team</w:t>
      </w:r>
      <w:r>
        <w:rPr>
          <w:rFonts w:hint="eastAsia"/>
          <w:lang w:val="en-US" w:eastAsia="zh-CN"/>
        </w:rPr>
        <w:t>需要以郵件方式通知</w:t>
      </w:r>
      <w:r>
        <w:rPr>
          <w:rFonts w:hint="eastAsia"/>
          <w:lang w:val="en-US" w:eastAsia="zh-CN"/>
        </w:rPr>
        <w:t>DF IT</w:t>
      </w:r>
      <w:r>
        <w:rPr>
          <w:rFonts w:hint="eastAsia"/>
          <w:lang w:val="en-US" w:eastAsia="zh-CN"/>
        </w:rPr>
        <w:t>重新上傳</w:t>
      </w:r>
      <w:r>
        <w:rPr>
          <w:rFonts w:hint="eastAsia"/>
          <w:lang w:val="en-US" w:eastAsia="zh-CN"/>
        </w:rPr>
        <w:t>SAP</w:t>
      </w:r>
      <w:r>
        <w:rPr>
          <w:rFonts w:hint="eastAsia"/>
          <w:lang w:val="en-US" w:eastAsia="zh-CN"/>
        </w:rPr>
        <w:t>。</w:t>
      </w:r>
    </w:p>
    <w:p w:rsidR="00FD6DC0" w:rsidRDefault="00FD6DC0" w:rsidP="00FD6DC0">
      <w:pPr>
        <w:ind w:left="360"/>
        <w:rPr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5606364" cy="3672230"/>
            <wp:effectExtent l="19050" t="0" r="0" b="0"/>
            <wp:docPr id="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40" cy="3673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E94" w:rsidRPr="00FD6DC0" w:rsidRDefault="00457E94" w:rsidP="00FD6DC0">
      <w:pPr>
        <w:ind w:left="360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注意</w:t>
      </w:r>
      <w:r>
        <w:rPr>
          <w:lang w:val="en-US" w:eastAsia="zh-CN"/>
        </w:rPr>
        <w:t>：若有</w:t>
      </w:r>
      <w:r>
        <w:rPr>
          <w:rFonts w:hint="eastAsia"/>
          <w:lang w:val="en-US" w:eastAsia="zh-CN"/>
        </w:rPr>
        <w:t>其它類型</w:t>
      </w:r>
      <w:r>
        <w:rPr>
          <w:lang w:val="en-US" w:eastAsia="zh-CN"/>
        </w:rPr>
        <w:t>的錯誤出現</w:t>
      </w:r>
      <w:r>
        <w:rPr>
          <w:rFonts w:hint="eastAsia"/>
          <w:lang w:val="en-US" w:eastAsia="zh-CN"/>
        </w:rPr>
        <w:t>，必須</w:t>
      </w:r>
      <w:r>
        <w:rPr>
          <w:lang w:val="en-US" w:eastAsia="zh-CN"/>
        </w:rPr>
        <w:t>通知</w:t>
      </w:r>
      <w:r>
        <w:rPr>
          <w:rFonts w:hint="eastAsia"/>
          <w:lang w:val="en-US" w:eastAsia="zh-CN"/>
        </w:rPr>
        <w:t>HKAS</w:t>
      </w:r>
      <w:r>
        <w:rPr>
          <w:rFonts w:hint="eastAsia"/>
          <w:lang w:val="en-US" w:eastAsia="zh-CN"/>
        </w:rPr>
        <w:t>以便</w:t>
      </w:r>
      <w:r>
        <w:rPr>
          <w:lang w:val="en-US" w:eastAsia="zh-CN"/>
        </w:rPr>
        <w:t>獲得解決方法。</w:t>
      </w:r>
    </w:p>
    <w:p w:rsidR="0088598E" w:rsidRPr="0088598E" w:rsidRDefault="0088598E" w:rsidP="0088598E">
      <w:pPr>
        <w:rPr>
          <w:lang w:val="en-US" w:eastAsia="zh-CN"/>
        </w:rPr>
      </w:pPr>
    </w:p>
    <w:p w:rsidR="000256FE" w:rsidRDefault="000256FE" w:rsidP="000256FE">
      <w:pPr>
        <w:pStyle w:val="Heading1"/>
        <w:rPr>
          <w:rFonts w:ascii="Times New Roman" w:hAnsi="PMingLiU"/>
          <w:color w:val="000000" w:themeColor="text1"/>
          <w:szCs w:val="36"/>
          <w:lang w:val="en-GB" w:eastAsia="zh-CN"/>
        </w:rPr>
      </w:pPr>
      <w:bookmarkStart w:id="20" w:name="_Toc515366432"/>
      <w:r w:rsidRPr="00C80404">
        <w:rPr>
          <w:rFonts w:ascii="Times New Roman" w:eastAsia="PMingLiU" w:hAnsi="PMingLiU"/>
          <w:color w:val="000000" w:themeColor="text1"/>
          <w:szCs w:val="36"/>
          <w:lang w:val="en-GB" w:eastAsia="zh-CN"/>
        </w:rPr>
        <w:lastRenderedPageBreak/>
        <w:t>控制點</w:t>
      </w:r>
      <w:r w:rsidRPr="00C80404">
        <w:rPr>
          <w:rFonts w:ascii="Times New Roman" w:eastAsia="PMingLiU" w:hAnsi="PMingLiU"/>
          <w:color w:val="000000" w:themeColor="text1"/>
          <w:szCs w:val="36"/>
          <w:lang w:val="en-GB" w:eastAsia="zh-CN"/>
        </w:rPr>
        <w:t>/</w:t>
      </w:r>
      <w:r w:rsidRPr="00C80404">
        <w:rPr>
          <w:rFonts w:ascii="Times New Roman" w:eastAsia="PMingLiU" w:hAnsi="PMingLiU"/>
          <w:color w:val="000000" w:themeColor="text1"/>
          <w:szCs w:val="36"/>
          <w:lang w:val="en-GB" w:eastAsia="zh-CN"/>
        </w:rPr>
        <w:t>主要檢查點</w:t>
      </w:r>
      <w:bookmarkEnd w:id="20"/>
    </w:p>
    <w:tbl>
      <w:tblPr>
        <w:tblStyle w:val="LightGrid"/>
        <w:tblW w:w="0" w:type="auto"/>
        <w:tblLook w:val="04A0"/>
      </w:tblPr>
      <w:tblGrid>
        <w:gridCol w:w="3438"/>
        <w:gridCol w:w="6295"/>
      </w:tblGrid>
      <w:tr w:rsidR="008532D4" w:rsidTr="008532D4">
        <w:trPr>
          <w:cnfStyle w:val="100000000000"/>
        </w:trPr>
        <w:tc>
          <w:tcPr>
            <w:cnfStyle w:val="001000000000"/>
            <w:tcW w:w="3438" w:type="dxa"/>
          </w:tcPr>
          <w:p w:rsidR="008532D4" w:rsidRDefault="008532D4" w:rsidP="008532D4">
            <w:p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Control Reference</w:t>
            </w:r>
          </w:p>
        </w:tc>
        <w:tc>
          <w:tcPr>
            <w:tcW w:w="6295" w:type="dxa"/>
          </w:tcPr>
          <w:p w:rsidR="008532D4" w:rsidRDefault="008532D4" w:rsidP="008532D4">
            <w:pPr>
              <w:cnfStyle w:val="100000000000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Control Description</w:t>
            </w:r>
          </w:p>
        </w:tc>
      </w:tr>
      <w:tr w:rsidR="008532D4" w:rsidTr="008532D4">
        <w:trPr>
          <w:cnfStyle w:val="000000100000"/>
        </w:trPr>
        <w:tc>
          <w:tcPr>
            <w:cnfStyle w:val="001000000000"/>
            <w:tcW w:w="3438" w:type="dxa"/>
          </w:tcPr>
          <w:p w:rsidR="008532D4" w:rsidRDefault="008532D4" w:rsidP="008532D4">
            <w:p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1</w:t>
            </w:r>
          </w:p>
        </w:tc>
        <w:tc>
          <w:tcPr>
            <w:tcW w:w="6295" w:type="dxa"/>
          </w:tcPr>
          <w:p w:rsidR="008532D4" w:rsidRPr="00C51D69" w:rsidRDefault="004D011C" w:rsidP="004D011C">
            <w:pPr>
              <w:cnfStyle w:val="000000100000"/>
              <w:rPr>
                <w:rFonts w:eastAsia="PMingLiU"/>
                <w:lang w:val="en-US" w:eastAsia="zh-CN"/>
              </w:rPr>
            </w:pPr>
            <w:r>
              <w:rPr>
                <w:rFonts w:hAnsi="PMingLiU"/>
                <w:lang w:val="en-US" w:eastAsia="zh-CN"/>
              </w:rPr>
              <w:t xml:space="preserve">CG </w:t>
            </w:r>
            <w:r>
              <w:rPr>
                <w:rFonts w:hAnsi="PMingLiU" w:hint="eastAsia"/>
                <w:lang w:val="en-US" w:eastAsia="zh-CN"/>
              </w:rPr>
              <w:t>maker</w:t>
            </w:r>
            <w:r>
              <w:rPr>
                <w:rFonts w:hAnsi="PMingLiU" w:hint="eastAsia"/>
                <w:lang w:val="en-US" w:eastAsia="zh-CN"/>
              </w:rPr>
              <w:t>確保導出正確的數據，</w:t>
            </w:r>
            <w:r w:rsidR="008532D4" w:rsidRPr="00CD6514">
              <w:rPr>
                <w:rFonts w:hAnsi="PMingLiU" w:hint="eastAsia"/>
                <w:lang w:val="en-US" w:eastAsia="zh-CN"/>
              </w:rPr>
              <w:t>包括：</w:t>
            </w:r>
            <w:r>
              <w:rPr>
                <w:rFonts w:hint="eastAsia"/>
                <w:lang w:val="en-US" w:eastAsia="zh-CN"/>
              </w:rPr>
              <w:t xml:space="preserve">SAP </w:t>
            </w:r>
            <w:r>
              <w:rPr>
                <w:rFonts w:hint="eastAsia"/>
                <w:lang w:val="en-US" w:eastAsia="zh-CN"/>
              </w:rPr>
              <w:t>數據，</w:t>
            </w:r>
            <w:r>
              <w:rPr>
                <w:rFonts w:hint="eastAsia"/>
                <w:lang w:val="en-US" w:eastAsia="zh-CN"/>
              </w:rPr>
              <w:t xml:space="preserve">FTP </w:t>
            </w:r>
            <w:r>
              <w:rPr>
                <w:rFonts w:hint="eastAsia"/>
                <w:lang w:val="en-US" w:eastAsia="zh-CN"/>
              </w:rPr>
              <w:t>數據，</w:t>
            </w:r>
            <w:r>
              <w:rPr>
                <w:rFonts w:hint="eastAsia"/>
                <w:lang w:val="en-US" w:eastAsia="zh-CN"/>
              </w:rPr>
              <w:t>flyspeed</w:t>
            </w:r>
            <w:r>
              <w:rPr>
                <w:rFonts w:hint="eastAsia"/>
                <w:lang w:val="en-US" w:eastAsia="zh-CN"/>
              </w:rPr>
              <w:t>數據</w:t>
            </w:r>
            <w:r w:rsidR="008532D4">
              <w:rPr>
                <w:rFonts w:hint="eastAsia"/>
                <w:lang w:val="en-US" w:eastAsia="zh-CN"/>
              </w:rPr>
              <w:t>。</w:t>
            </w:r>
          </w:p>
        </w:tc>
      </w:tr>
    </w:tbl>
    <w:p w:rsidR="008532D4" w:rsidRPr="008532D4" w:rsidRDefault="008532D4" w:rsidP="008532D4">
      <w:pPr>
        <w:rPr>
          <w:lang w:eastAsia="zh-CN"/>
        </w:rPr>
      </w:pPr>
    </w:p>
    <w:p w:rsidR="000256FE" w:rsidRPr="00C80404" w:rsidRDefault="000256FE" w:rsidP="000256FE">
      <w:pPr>
        <w:pStyle w:val="Heading1"/>
        <w:rPr>
          <w:rFonts w:ascii="Times New Roman" w:eastAsia="PMingLiU" w:hAnsi="PMingLiU"/>
          <w:color w:val="000000" w:themeColor="text1"/>
          <w:szCs w:val="36"/>
          <w:lang w:val="en-GB" w:eastAsia="zh-CN"/>
        </w:rPr>
      </w:pPr>
      <w:bookmarkStart w:id="21" w:name="_Toc515366433"/>
      <w:r w:rsidRPr="00C80404">
        <w:rPr>
          <w:rFonts w:ascii="Times New Roman" w:eastAsia="PMingLiU" w:hAnsi="PMingLiU"/>
          <w:color w:val="000000" w:themeColor="text1"/>
          <w:szCs w:val="36"/>
          <w:lang w:val="en-GB" w:eastAsia="zh-CN"/>
        </w:rPr>
        <w:lastRenderedPageBreak/>
        <w:t>附加</w:t>
      </w:r>
      <w:bookmarkEnd w:id="21"/>
    </w:p>
    <w:tbl>
      <w:tblPr>
        <w:tblW w:w="5720" w:type="dxa"/>
        <w:tblCellMar>
          <w:left w:w="0" w:type="dxa"/>
          <w:right w:w="0" w:type="dxa"/>
        </w:tblCellMar>
        <w:tblLook w:val="04A0"/>
      </w:tblPr>
      <w:tblGrid>
        <w:gridCol w:w="2100"/>
        <w:gridCol w:w="3620"/>
      </w:tblGrid>
      <w:tr w:rsidR="008A2358" w:rsidTr="00E81E97">
        <w:trPr>
          <w:trHeight w:val="480"/>
        </w:trPr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BEEF3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8A2358" w:rsidRDefault="008A2358" w:rsidP="00E81E97">
            <w:pPr>
              <w:rPr>
                <w:noProof w:val="0"/>
                <w:color w:val="auto"/>
                <w:kern w:val="0"/>
                <w:szCs w:val="24"/>
                <w:lang w:val="en-US" w:eastAsia="zh-CN"/>
              </w:rPr>
            </w:pPr>
            <w:r>
              <w:rPr>
                <w:szCs w:val="24"/>
              </w:rPr>
              <w:t>Acronyms</w:t>
            </w:r>
          </w:p>
        </w:tc>
        <w:tc>
          <w:tcPr>
            <w:tcW w:w="36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BEEF3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8A2358" w:rsidRDefault="008A2358" w:rsidP="00E81E97">
            <w:pPr>
              <w:rPr>
                <w:szCs w:val="24"/>
              </w:rPr>
            </w:pPr>
            <w:r>
              <w:rPr>
                <w:szCs w:val="24"/>
              </w:rPr>
              <w:t>Terms</w:t>
            </w:r>
          </w:p>
        </w:tc>
      </w:tr>
      <w:tr w:rsidR="008A2358" w:rsidTr="00E81E97">
        <w:trPr>
          <w:trHeight w:val="300"/>
        </w:trPr>
        <w:tc>
          <w:tcPr>
            <w:tcW w:w="2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8A2358" w:rsidRDefault="008A2358" w:rsidP="00E81E97">
            <w:pPr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DF</w:t>
            </w:r>
          </w:p>
        </w:tc>
        <w:tc>
          <w:tcPr>
            <w:tcW w:w="3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8A2358" w:rsidRDefault="008A2358" w:rsidP="00E81E97">
            <w:pPr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 xml:space="preserve">Dairy Farm </w:t>
            </w:r>
          </w:p>
        </w:tc>
      </w:tr>
      <w:tr w:rsidR="008A2358" w:rsidTr="00E81E97">
        <w:trPr>
          <w:trHeight w:val="300"/>
        </w:trPr>
        <w:tc>
          <w:tcPr>
            <w:tcW w:w="2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8A2358" w:rsidRDefault="008A2358" w:rsidP="00E81E97">
            <w:pPr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CG</w:t>
            </w:r>
          </w:p>
        </w:tc>
        <w:tc>
          <w:tcPr>
            <w:tcW w:w="3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8A2358" w:rsidRDefault="008A2358" w:rsidP="00E81E97">
            <w:pPr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Capgemini</w:t>
            </w:r>
          </w:p>
        </w:tc>
      </w:tr>
    </w:tbl>
    <w:p w:rsidR="005045A3" w:rsidRPr="00C80404" w:rsidRDefault="005045A3" w:rsidP="005045A3">
      <w:pPr>
        <w:rPr>
          <w:rFonts w:eastAsia="PMingLiU"/>
          <w:szCs w:val="24"/>
          <w:lang w:val="en-GB" w:eastAsia="en-US"/>
        </w:rPr>
      </w:pPr>
    </w:p>
    <w:p w:rsidR="000256FE" w:rsidRPr="00C80404" w:rsidRDefault="000256FE" w:rsidP="000256FE">
      <w:pPr>
        <w:pStyle w:val="Heading1"/>
        <w:rPr>
          <w:rFonts w:ascii="Times New Roman" w:eastAsia="PMingLiU" w:hAnsi="PMingLiU"/>
          <w:color w:val="000000" w:themeColor="text1"/>
          <w:szCs w:val="36"/>
          <w:lang w:val="en-GB" w:eastAsia="zh-CN"/>
        </w:rPr>
      </w:pPr>
      <w:bookmarkStart w:id="22" w:name="_Toc515366434"/>
      <w:bookmarkStart w:id="23" w:name="_Toc224012920"/>
      <w:bookmarkStart w:id="24" w:name="_Toc395690057"/>
      <w:bookmarkStart w:id="25" w:name="_Toc398109424"/>
      <w:bookmarkStart w:id="26" w:name="_Toc445989901"/>
      <w:r w:rsidRPr="00C80404">
        <w:rPr>
          <w:rFonts w:ascii="Times New Roman" w:eastAsia="PMingLiU" w:hAnsi="PMingLiU"/>
          <w:color w:val="000000" w:themeColor="text1"/>
          <w:szCs w:val="36"/>
          <w:lang w:val="en-GB" w:eastAsia="zh-CN"/>
        </w:rPr>
        <w:lastRenderedPageBreak/>
        <w:t>文件存檔信息</w:t>
      </w:r>
      <w:bookmarkEnd w:id="22"/>
    </w:p>
    <w:p w:rsidR="00CE7263" w:rsidRPr="00C80404" w:rsidRDefault="002079E8" w:rsidP="002079E8">
      <w:pPr>
        <w:pStyle w:val="Heading2"/>
        <w:rPr>
          <w:rFonts w:eastAsia="PMingLiU"/>
          <w:sz w:val="24"/>
          <w:szCs w:val="24"/>
        </w:rPr>
      </w:pPr>
      <w:bookmarkStart w:id="27" w:name="_Toc452109328"/>
      <w:bookmarkStart w:id="28" w:name="_Toc453505627"/>
      <w:bookmarkStart w:id="29" w:name="_Toc454351464"/>
      <w:bookmarkStart w:id="30" w:name="_Toc515366435"/>
      <w:bookmarkEnd w:id="23"/>
      <w:bookmarkEnd w:id="24"/>
      <w:bookmarkEnd w:id="25"/>
      <w:bookmarkEnd w:id="26"/>
      <w:r w:rsidRPr="00C80404">
        <w:rPr>
          <w:rFonts w:eastAsia="PMingLiU"/>
          <w:sz w:val="24"/>
          <w:szCs w:val="24"/>
        </w:rPr>
        <w:t>Document information</w:t>
      </w:r>
      <w:bookmarkEnd w:id="27"/>
      <w:bookmarkEnd w:id="28"/>
      <w:bookmarkEnd w:id="29"/>
      <w:bookmarkEnd w:id="30"/>
    </w:p>
    <w:tbl>
      <w:tblPr>
        <w:tblW w:w="9639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2425"/>
        <w:gridCol w:w="7214"/>
      </w:tblGrid>
      <w:tr w:rsidR="00770867" w:rsidRPr="00C80404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C80404" w:rsidRDefault="00770867" w:rsidP="00022E53">
            <w:pPr>
              <w:pStyle w:val="BPOControlTableHeader"/>
              <w:rPr>
                <w:rFonts w:eastAsia="PMingLiU"/>
                <w:color w:val="000000" w:themeColor="text1"/>
                <w:szCs w:val="24"/>
                <w:lang w:val="en-GB"/>
              </w:rPr>
            </w:pPr>
            <w:r w:rsidRPr="00C80404">
              <w:rPr>
                <w:rFonts w:eastAsia="PMingLiU"/>
                <w:color w:val="000000" w:themeColor="text1"/>
                <w:szCs w:val="24"/>
                <w:lang w:val="en-GB"/>
              </w:rPr>
              <w:t>Source File Location</w:t>
            </w:r>
          </w:p>
        </w:tc>
        <w:tc>
          <w:tcPr>
            <w:tcW w:w="7214" w:type="dxa"/>
            <w:vAlign w:val="center"/>
          </w:tcPr>
          <w:p w:rsidR="00770867" w:rsidRPr="00C80404" w:rsidRDefault="007B31CC" w:rsidP="00A61B1C">
            <w:pPr>
              <w:pStyle w:val="BPOControlText"/>
              <w:rPr>
                <w:rFonts w:eastAsia="PMingLiU" w:cs="Times New Roman"/>
                <w:color w:val="000000" w:themeColor="text1"/>
                <w:lang w:val="en-GB"/>
              </w:rPr>
            </w:pPr>
            <w:r w:rsidRPr="00C80404">
              <w:rPr>
                <w:rFonts w:eastAsia="PMingLiU" w:cs="Times New Roman"/>
                <w:color w:val="000000" w:themeColor="text1"/>
                <w:lang w:val="en-GB"/>
              </w:rPr>
              <w:t xml:space="preserve">O:\SOP\Accounts Payable\AP </w:t>
            </w:r>
            <w:r w:rsidR="00457E94">
              <w:rPr>
                <w:rFonts w:eastAsia="PMingLiU" w:cs="Times New Roman"/>
                <w:color w:val="000000" w:themeColor="text1"/>
                <w:lang w:val="en-GB"/>
              </w:rPr>
              <w:t>–</w:t>
            </w:r>
            <w:r w:rsidRPr="00C80404">
              <w:rPr>
                <w:rFonts w:eastAsia="PMingLiU" w:cs="Times New Roman"/>
                <w:color w:val="000000" w:themeColor="text1"/>
                <w:lang w:val="en-GB"/>
              </w:rPr>
              <w:t xml:space="preserve"> 7 Eleven</w:t>
            </w:r>
          </w:p>
        </w:tc>
      </w:tr>
      <w:tr w:rsidR="00770867" w:rsidRPr="00C80404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C80404" w:rsidRDefault="00770867" w:rsidP="00022E53">
            <w:pPr>
              <w:pStyle w:val="BPOControlTableHeader"/>
              <w:rPr>
                <w:rFonts w:eastAsia="PMingLiU"/>
                <w:color w:val="000000" w:themeColor="text1"/>
                <w:szCs w:val="24"/>
                <w:lang w:val="en-GB"/>
              </w:rPr>
            </w:pPr>
            <w:r w:rsidRPr="00C80404">
              <w:rPr>
                <w:rFonts w:eastAsia="PMingLiU"/>
                <w:color w:val="000000" w:themeColor="text1"/>
                <w:szCs w:val="24"/>
                <w:lang w:val="en-GB"/>
              </w:rPr>
              <w:t>Document Owner</w:t>
            </w:r>
          </w:p>
        </w:tc>
        <w:tc>
          <w:tcPr>
            <w:tcW w:w="7214" w:type="dxa"/>
            <w:vAlign w:val="center"/>
          </w:tcPr>
          <w:p w:rsidR="00770867" w:rsidRPr="00C80404" w:rsidRDefault="007B31CC" w:rsidP="00A61B1C">
            <w:pPr>
              <w:pStyle w:val="BPOControlText"/>
              <w:rPr>
                <w:rFonts w:eastAsia="PMingLiU" w:cs="Times New Roman"/>
                <w:color w:val="000000" w:themeColor="text1"/>
                <w:lang w:val="en-GB"/>
              </w:rPr>
            </w:pPr>
            <w:r w:rsidRPr="00C80404">
              <w:rPr>
                <w:rFonts w:eastAsia="PMingLiU" w:cs="Times New Roman"/>
                <w:color w:val="000000" w:themeColor="text1"/>
                <w:lang w:val="en-GB" w:eastAsia="zh-CN"/>
              </w:rPr>
              <w:t>V</w:t>
            </w:r>
            <w:r w:rsidRPr="00C80404">
              <w:rPr>
                <w:rFonts w:eastAsia="PMingLiU" w:cs="Times New Roman"/>
                <w:color w:val="000000" w:themeColor="text1"/>
                <w:lang w:eastAsia="zh-CN"/>
              </w:rPr>
              <w:t>iolet Liu</w:t>
            </w:r>
          </w:p>
        </w:tc>
      </w:tr>
      <w:tr w:rsidR="00770867" w:rsidRPr="00C80404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C80404" w:rsidRDefault="00770867" w:rsidP="00022E53">
            <w:pPr>
              <w:pStyle w:val="BPOControlTableHeader"/>
              <w:rPr>
                <w:rFonts w:eastAsia="PMingLiU"/>
                <w:color w:val="000000" w:themeColor="text1"/>
                <w:szCs w:val="24"/>
                <w:lang w:val="en-GB"/>
              </w:rPr>
            </w:pPr>
            <w:r w:rsidRPr="00C80404">
              <w:rPr>
                <w:rFonts w:eastAsia="PMingLiU"/>
                <w:color w:val="000000" w:themeColor="text1"/>
                <w:szCs w:val="24"/>
                <w:lang w:val="en-GB"/>
              </w:rPr>
              <w:t>Confidentiality Level</w:t>
            </w:r>
          </w:p>
        </w:tc>
        <w:tc>
          <w:tcPr>
            <w:tcW w:w="7214" w:type="dxa"/>
            <w:vAlign w:val="center"/>
          </w:tcPr>
          <w:p w:rsidR="00770867" w:rsidRPr="00C80404" w:rsidRDefault="00A137F0" w:rsidP="00A61B1C">
            <w:pPr>
              <w:pStyle w:val="BPOControlText"/>
              <w:rPr>
                <w:rFonts w:eastAsia="PMingLiU" w:cs="Times New Roman"/>
                <w:color w:val="000000" w:themeColor="text1"/>
                <w:lang w:val="en-GB"/>
              </w:rPr>
            </w:pPr>
            <w:fldSimple w:instr=" REF  Confidentiality  \* MERGEFORMAT ">
              <w:r w:rsidR="00770867" w:rsidRPr="00C80404">
                <w:rPr>
                  <w:rFonts w:eastAsia="PMingLiU" w:cs="Times New Roman"/>
                  <w:color w:val="000000" w:themeColor="text1"/>
                  <w:lang w:val="en-GB"/>
                </w:rPr>
                <w:t>Company Confidential</w:t>
              </w:r>
            </w:fldSimple>
          </w:p>
        </w:tc>
      </w:tr>
      <w:tr w:rsidR="00770867" w:rsidRPr="00C80404" w:rsidTr="00022E53">
        <w:trPr>
          <w:jc w:val="center"/>
        </w:trPr>
        <w:tc>
          <w:tcPr>
            <w:tcW w:w="2425" w:type="dxa"/>
            <w:shd w:val="clear" w:color="auto" w:fill="CCCCCC"/>
            <w:vAlign w:val="center"/>
          </w:tcPr>
          <w:p w:rsidR="00770867" w:rsidRPr="00C80404" w:rsidRDefault="00770867" w:rsidP="00022E53">
            <w:pPr>
              <w:pStyle w:val="BPOControlTableHeader"/>
              <w:rPr>
                <w:rFonts w:eastAsia="PMingLiU"/>
                <w:color w:val="000000" w:themeColor="text1"/>
                <w:szCs w:val="24"/>
                <w:lang w:val="en-GB"/>
              </w:rPr>
            </w:pPr>
            <w:r w:rsidRPr="00C80404">
              <w:rPr>
                <w:rFonts w:eastAsia="PMingLiU"/>
                <w:color w:val="000000" w:themeColor="text1"/>
                <w:szCs w:val="24"/>
                <w:lang w:val="en-GB"/>
              </w:rPr>
              <w:t>Proposing Changes</w:t>
            </w:r>
          </w:p>
        </w:tc>
        <w:tc>
          <w:tcPr>
            <w:tcW w:w="7214" w:type="dxa"/>
            <w:vAlign w:val="center"/>
          </w:tcPr>
          <w:p w:rsidR="00770867" w:rsidRPr="00C80404" w:rsidRDefault="00770867" w:rsidP="00022E53">
            <w:pPr>
              <w:pStyle w:val="BPOControlText"/>
              <w:rPr>
                <w:rFonts w:eastAsia="PMingLiU" w:cs="Times New Roman"/>
                <w:color w:val="000000" w:themeColor="text1"/>
                <w:lang w:val="en-GB"/>
              </w:rPr>
            </w:pPr>
            <w:r w:rsidRPr="00C80404">
              <w:rPr>
                <w:rFonts w:eastAsia="PMingLiU" w:cs="Times New Roman"/>
                <w:color w:val="000000" w:themeColor="text1"/>
                <w:lang w:val="en-GB"/>
              </w:rPr>
              <w:t>If you have suggestions for improving this document, please contact document owner.</w:t>
            </w:r>
          </w:p>
        </w:tc>
      </w:tr>
    </w:tbl>
    <w:p w:rsidR="002079E8" w:rsidRDefault="002079E8" w:rsidP="002079E8">
      <w:pPr>
        <w:pStyle w:val="Heading2"/>
        <w:rPr>
          <w:rFonts w:eastAsia="PMingLiU"/>
          <w:sz w:val="24"/>
          <w:szCs w:val="24"/>
        </w:rPr>
      </w:pPr>
      <w:bookmarkStart w:id="31" w:name="_Toc224012921"/>
      <w:bookmarkStart w:id="32" w:name="_Toc395690058"/>
      <w:bookmarkStart w:id="33" w:name="_Toc398109425"/>
      <w:bookmarkStart w:id="34" w:name="_Toc445989902"/>
      <w:bookmarkStart w:id="35" w:name="_Toc452109329"/>
      <w:bookmarkStart w:id="36" w:name="_Toc453505628"/>
      <w:bookmarkStart w:id="37" w:name="_Toc454351465"/>
      <w:bookmarkStart w:id="38" w:name="_Toc515366436"/>
      <w:r w:rsidRPr="00C80404">
        <w:rPr>
          <w:rFonts w:eastAsia="PMingLiU"/>
          <w:sz w:val="24"/>
          <w:szCs w:val="24"/>
        </w:rPr>
        <w:t>Version History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tbl>
      <w:tblPr>
        <w:tblW w:w="975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1048"/>
        <w:gridCol w:w="1265"/>
        <w:gridCol w:w="1519"/>
        <w:gridCol w:w="5926"/>
      </w:tblGrid>
      <w:tr w:rsidR="007F7D3D" w:rsidRPr="002D3D9A" w:rsidTr="00BA579D">
        <w:trPr>
          <w:jc w:val="center"/>
        </w:trPr>
        <w:tc>
          <w:tcPr>
            <w:tcW w:w="1048" w:type="dxa"/>
            <w:shd w:val="clear" w:color="auto" w:fill="C0C0C0"/>
            <w:vAlign w:val="center"/>
          </w:tcPr>
          <w:p w:rsidR="007F7D3D" w:rsidRPr="002D3D9A" w:rsidRDefault="007F7D3D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Version</w:t>
            </w:r>
          </w:p>
        </w:tc>
        <w:tc>
          <w:tcPr>
            <w:tcW w:w="1265" w:type="dxa"/>
            <w:shd w:val="clear" w:color="auto" w:fill="C0C0C0"/>
            <w:vAlign w:val="center"/>
          </w:tcPr>
          <w:p w:rsidR="007F7D3D" w:rsidRPr="002D3D9A" w:rsidRDefault="007F7D3D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Date</w:t>
            </w:r>
          </w:p>
        </w:tc>
        <w:tc>
          <w:tcPr>
            <w:tcW w:w="1519" w:type="dxa"/>
            <w:shd w:val="clear" w:color="auto" w:fill="C0C0C0"/>
            <w:vAlign w:val="center"/>
          </w:tcPr>
          <w:p w:rsidR="007F7D3D" w:rsidRPr="002D3D9A" w:rsidRDefault="007F7D3D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Author</w:t>
            </w:r>
          </w:p>
        </w:tc>
        <w:tc>
          <w:tcPr>
            <w:tcW w:w="5926" w:type="dxa"/>
            <w:shd w:val="clear" w:color="auto" w:fill="C0C0C0"/>
            <w:vAlign w:val="center"/>
          </w:tcPr>
          <w:p w:rsidR="007F7D3D" w:rsidRPr="002D3D9A" w:rsidRDefault="007F7D3D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Comments</w:t>
            </w:r>
          </w:p>
        </w:tc>
      </w:tr>
      <w:tr w:rsidR="007F7D3D" w:rsidRPr="00986544" w:rsidTr="00BA579D">
        <w:trPr>
          <w:jc w:val="center"/>
        </w:trPr>
        <w:tc>
          <w:tcPr>
            <w:tcW w:w="1048" w:type="dxa"/>
          </w:tcPr>
          <w:p w:rsidR="007F7D3D" w:rsidRPr="00DF4EBF" w:rsidRDefault="007F7D3D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 w:rsidRPr="00DF4EBF">
              <w:rPr>
                <w:rFonts w:ascii="Calibri" w:hAnsi="Calibri" w:cs="Calibri"/>
                <w:lang w:val="en-GB"/>
              </w:rPr>
              <w:t>0.1</w:t>
            </w:r>
          </w:p>
        </w:tc>
        <w:tc>
          <w:tcPr>
            <w:tcW w:w="1265" w:type="dxa"/>
          </w:tcPr>
          <w:p w:rsidR="007F7D3D" w:rsidRPr="00DF4EBF" w:rsidRDefault="007F7D3D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15.12.2006</w:t>
            </w:r>
          </w:p>
        </w:tc>
        <w:tc>
          <w:tcPr>
            <w:tcW w:w="1519" w:type="dxa"/>
          </w:tcPr>
          <w:p w:rsidR="007F7D3D" w:rsidRPr="00986544" w:rsidRDefault="007F7D3D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</w:p>
        </w:tc>
        <w:tc>
          <w:tcPr>
            <w:tcW w:w="5926" w:type="dxa"/>
          </w:tcPr>
          <w:p w:rsidR="007F7D3D" w:rsidRPr="00986544" w:rsidRDefault="007F7D3D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 w:rsidRPr="00BE5029">
              <w:rPr>
                <w:rFonts w:ascii="Calibri" w:hAnsi="Calibri" w:cs="Calibri"/>
                <w:lang w:val="en-GB"/>
              </w:rPr>
              <w:t>First draft</w:t>
            </w:r>
          </w:p>
        </w:tc>
      </w:tr>
      <w:tr w:rsidR="007F7D3D" w:rsidRPr="00986544" w:rsidTr="00BA579D">
        <w:trPr>
          <w:jc w:val="center"/>
        </w:trPr>
        <w:tc>
          <w:tcPr>
            <w:tcW w:w="1048" w:type="dxa"/>
          </w:tcPr>
          <w:p w:rsidR="007F7D3D" w:rsidRPr="00DF4EBF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1.1</w:t>
            </w:r>
          </w:p>
        </w:tc>
        <w:tc>
          <w:tcPr>
            <w:tcW w:w="1265" w:type="dxa"/>
          </w:tcPr>
          <w:p w:rsidR="007F7D3D" w:rsidRPr="00DF4EBF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eastAsia="zh-CN"/>
              </w:rPr>
              <w:t>18.03.2008</w:t>
            </w:r>
          </w:p>
        </w:tc>
        <w:tc>
          <w:tcPr>
            <w:tcW w:w="1519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Archer Huang</w:t>
            </w:r>
          </w:p>
        </w:tc>
        <w:tc>
          <w:tcPr>
            <w:tcW w:w="5926" w:type="dxa"/>
          </w:tcPr>
          <w:p w:rsidR="007F7D3D" w:rsidRPr="00986544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Modify process</w:t>
            </w:r>
          </w:p>
        </w:tc>
      </w:tr>
      <w:tr w:rsidR="007F7D3D" w:rsidTr="00BA579D">
        <w:trPr>
          <w:trHeight w:val="246"/>
          <w:jc w:val="center"/>
        </w:trPr>
        <w:tc>
          <w:tcPr>
            <w:tcW w:w="1048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1.2</w:t>
            </w:r>
          </w:p>
        </w:tc>
        <w:tc>
          <w:tcPr>
            <w:tcW w:w="1265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>
              <w:rPr>
                <w:rFonts w:ascii="Calibri" w:hAnsi="Calibri" w:cs="Calibri"/>
                <w:lang w:eastAsia="zh-CN"/>
              </w:rPr>
              <w:t>07.05.2008</w:t>
            </w:r>
          </w:p>
        </w:tc>
        <w:tc>
          <w:tcPr>
            <w:tcW w:w="1519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Archer Huang</w:t>
            </w:r>
          </w:p>
        </w:tc>
        <w:tc>
          <w:tcPr>
            <w:tcW w:w="5926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Modify process</w:t>
            </w:r>
          </w:p>
        </w:tc>
      </w:tr>
      <w:tr w:rsidR="007F7D3D" w:rsidTr="00BA579D">
        <w:trPr>
          <w:trHeight w:val="246"/>
          <w:jc w:val="center"/>
        </w:trPr>
        <w:tc>
          <w:tcPr>
            <w:tcW w:w="1048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2.1</w:t>
            </w:r>
          </w:p>
        </w:tc>
        <w:tc>
          <w:tcPr>
            <w:tcW w:w="1265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>
              <w:rPr>
                <w:rFonts w:ascii="Calibri" w:hAnsi="Calibri" w:cs="Calibri"/>
                <w:lang w:eastAsia="zh-CN"/>
              </w:rPr>
              <w:t>16.09.2011</w:t>
            </w:r>
          </w:p>
        </w:tc>
        <w:tc>
          <w:tcPr>
            <w:tcW w:w="1519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Archer Huang</w:t>
            </w:r>
          </w:p>
        </w:tc>
        <w:tc>
          <w:tcPr>
            <w:tcW w:w="5926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Modify process</w:t>
            </w:r>
          </w:p>
        </w:tc>
      </w:tr>
      <w:tr w:rsidR="007F7D3D" w:rsidTr="00BA579D">
        <w:trPr>
          <w:trHeight w:val="246"/>
          <w:jc w:val="center"/>
        </w:trPr>
        <w:tc>
          <w:tcPr>
            <w:tcW w:w="1048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3.1</w:t>
            </w:r>
          </w:p>
        </w:tc>
        <w:tc>
          <w:tcPr>
            <w:tcW w:w="1265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>
              <w:rPr>
                <w:rFonts w:ascii="Calibri" w:hAnsi="Calibri" w:cs="Calibri"/>
                <w:lang w:eastAsia="zh-CN"/>
              </w:rPr>
              <w:t>01.02.2013</w:t>
            </w:r>
          </w:p>
        </w:tc>
        <w:tc>
          <w:tcPr>
            <w:tcW w:w="1519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Archer Huang</w:t>
            </w:r>
          </w:p>
        </w:tc>
        <w:tc>
          <w:tcPr>
            <w:tcW w:w="5926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Modify process</w:t>
            </w:r>
          </w:p>
        </w:tc>
      </w:tr>
      <w:tr w:rsidR="007F7D3D" w:rsidTr="00BA579D">
        <w:trPr>
          <w:trHeight w:val="246"/>
          <w:jc w:val="center"/>
        </w:trPr>
        <w:tc>
          <w:tcPr>
            <w:tcW w:w="1048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4.1</w:t>
            </w:r>
          </w:p>
        </w:tc>
        <w:tc>
          <w:tcPr>
            <w:tcW w:w="1265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>
              <w:rPr>
                <w:rFonts w:ascii="Calibri" w:hAnsi="Calibri" w:cs="Calibri"/>
                <w:lang w:eastAsia="zh-CN"/>
              </w:rPr>
              <w:t>14.01.2015</w:t>
            </w:r>
          </w:p>
        </w:tc>
        <w:tc>
          <w:tcPr>
            <w:tcW w:w="1519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Crystal Yan</w:t>
            </w:r>
          </w:p>
        </w:tc>
        <w:tc>
          <w:tcPr>
            <w:tcW w:w="5926" w:type="dxa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</w:rPr>
              <w:t>To review</w:t>
            </w:r>
          </w:p>
        </w:tc>
      </w:tr>
      <w:tr w:rsidR="00BA579D" w:rsidTr="00BA579D">
        <w:trPr>
          <w:trHeight w:val="246"/>
          <w:jc w:val="center"/>
        </w:trPr>
        <w:tc>
          <w:tcPr>
            <w:tcW w:w="1048" w:type="dxa"/>
          </w:tcPr>
          <w:p w:rsidR="00BA579D" w:rsidRDefault="00BA579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5.1</w:t>
            </w:r>
          </w:p>
        </w:tc>
        <w:tc>
          <w:tcPr>
            <w:tcW w:w="1265" w:type="dxa"/>
          </w:tcPr>
          <w:p w:rsidR="00BA579D" w:rsidRDefault="00BA579D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>
              <w:rPr>
                <w:rFonts w:ascii="Calibri" w:hAnsi="Calibri" w:cs="Calibri"/>
                <w:lang w:eastAsia="zh-CN"/>
              </w:rPr>
              <w:t>06.06.2016</w:t>
            </w:r>
          </w:p>
        </w:tc>
        <w:tc>
          <w:tcPr>
            <w:tcW w:w="1519" w:type="dxa"/>
          </w:tcPr>
          <w:p w:rsidR="00BA579D" w:rsidRPr="00CA6A7B" w:rsidRDefault="00BA579D" w:rsidP="0058323D">
            <w:pPr>
              <w:pStyle w:val="DocumentControlText"/>
              <w:rPr>
                <w:rFonts w:eastAsia="PMingLiU" w:cs="Times New Roman"/>
                <w:color w:val="000000" w:themeColor="text1"/>
                <w:lang w:eastAsia="zh-CN"/>
              </w:rPr>
            </w:pPr>
            <w:r w:rsidRPr="00CA6A7B">
              <w:rPr>
                <w:rFonts w:eastAsia="PMingLiU" w:cs="Times New Roman"/>
                <w:color w:val="000000" w:themeColor="text1"/>
                <w:lang w:val="en-GB" w:eastAsia="zh-CN"/>
              </w:rPr>
              <w:t>V</w:t>
            </w:r>
            <w:r w:rsidRPr="00CA6A7B">
              <w:rPr>
                <w:rFonts w:eastAsia="PMingLiU" w:cs="Times New Roman"/>
                <w:color w:val="000000" w:themeColor="text1"/>
                <w:lang w:eastAsia="zh-CN"/>
              </w:rPr>
              <w:t>eronica Han</w:t>
            </w:r>
          </w:p>
        </w:tc>
        <w:tc>
          <w:tcPr>
            <w:tcW w:w="5926" w:type="dxa"/>
          </w:tcPr>
          <w:p w:rsidR="00BA579D" w:rsidRPr="00CA6A7B" w:rsidRDefault="00456F77" w:rsidP="0058323D">
            <w:pPr>
              <w:pStyle w:val="DocumentControlText"/>
              <w:rPr>
                <w:rFonts w:eastAsia="PMingLiU" w:cs="Times New Roman"/>
                <w:color w:val="000000" w:themeColor="text1"/>
                <w:lang w:val="en-GB"/>
              </w:rPr>
            </w:pPr>
            <w:r>
              <w:rPr>
                <w:rFonts w:eastAsia="PMingLiU" w:cs="Times New Roman"/>
                <w:color w:val="000000" w:themeColor="text1"/>
                <w:lang w:val="en-GB"/>
              </w:rPr>
              <w:t>Fine tune process</w:t>
            </w:r>
          </w:p>
        </w:tc>
      </w:tr>
      <w:tr w:rsidR="00457E94" w:rsidTr="00BA579D">
        <w:trPr>
          <w:trHeight w:val="246"/>
          <w:jc w:val="center"/>
        </w:trPr>
        <w:tc>
          <w:tcPr>
            <w:tcW w:w="1048" w:type="dxa"/>
          </w:tcPr>
          <w:p w:rsidR="00457E94" w:rsidRDefault="00457E94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6.1</w:t>
            </w:r>
          </w:p>
        </w:tc>
        <w:tc>
          <w:tcPr>
            <w:tcW w:w="1265" w:type="dxa"/>
          </w:tcPr>
          <w:p w:rsidR="00457E94" w:rsidRDefault="00457E94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>
              <w:rPr>
                <w:rFonts w:ascii="Calibri" w:hAnsi="Calibri" w:cs="Calibri"/>
                <w:lang w:eastAsia="zh-CN"/>
              </w:rPr>
              <w:t>19.07.2018</w:t>
            </w:r>
          </w:p>
        </w:tc>
        <w:tc>
          <w:tcPr>
            <w:tcW w:w="1519" w:type="dxa"/>
          </w:tcPr>
          <w:p w:rsidR="00457E94" w:rsidRPr="00CA6A7B" w:rsidRDefault="00457E94" w:rsidP="0058323D">
            <w:pPr>
              <w:pStyle w:val="DocumentControlText"/>
              <w:rPr>
                <w:rFonts w:eastAsia="PMingLiU" w:cs="Times New Roman"/>
                <w:color w:val="000000" w:themeColor="text1"/>
                <w:lang w:val="en-GB" w:eastAsia="zh-CN"/>
              </w:rPr>
            </w:pPr>
            <w:r>
              <w:rPr>
                <w:rFonts w:eastAsia="PMingLiU" w:cs="Times New Roman"/>
                <w:color w:val="000000" w:themeColor="text1"/>
                <w:lang w:val="en-GB" w:eastAsia="zh-CN"/>
              </w:rPr>
              <w:t>Halie Chen</w:t>
            </w:r>
          </w:p>
        </w:tc>
        <w:tc>
          <w:tcPr>
            <w:tcW w:w="5926" w:type="dxa"/>
          </w:tcPr>
          <w:p w:rsidR="00457E94" w:rsidRDefault="00457E94" w:rsidP="0058323D">
            <w:pPr>
              <w:pStyle w:val="DocumentControlText"/>
              <w:rPr>
                <w:rFonts w:eastAsia="PMingLiU" w:cs="Times New Roman"/>
                <w:color w:val="000000" w:themeColor="text1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Modify process</w:t>
            </w:r>
          </w:p>
        </w:tc>
      </w:tr>
    </w:tbl>
    <w:p w:rsidR="007F7D3D" w:rsidRPr="007F7D3D" w:rsidRDefault="007F7D3D" w:rsidP="007F7D3D"/>
    <w:p w:rsidR="002079E8" w:rsidRDefault="002079E8" w:rsidP="002079E8">
      <w:pPr>
        <w:pStyle w:val="Heading2"/>
        <w:rPr>
          <w:rFonts w:eastAsia="PMingLiU"/>
          <w:sz w:val="24"/>
          <w:szCs w:val="24"/>
        </w:rPr>
      </w:pPr>
      <w:bookmarkStart w:id="39" w:name="_Toc224012922"/>
      <w:bookmarkStart w:id="40" w:name="_Toc395690059"/>
      <w:bookmarkStart w:id="41" w:name="_Toc398109426"/>
      <w:bookmarkStart w:id="42" w:name="_Toc445989903"/>
      <w:bookmarkStart w:id="43" w:name="_Toc452109330"/>
      <w:bookmarkStart w:id="44" w:name="_Toc453505629"/>
      <w:bookmarkStart w:id="45" w:name="_Toc454351466"/>
      <w:bookmarkStart w:id="46" w:name="_Toc515366437"/>
      <w:r w:rsidRPr="00C80404">
        <w:rPr>
          <w:rFonts w:eastAsia="PMingLiU"/>
          <w:sz w:val="24"/>
          <w:szCs w:val="24"/>
        </w:rPr>
        <w:t>Document Reviewed By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tbl>
      <w:tblPr>
        <w:tblW w:w="9731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1034"/>
        <w:gridCol w:w="1265"/>
        <w:gridCol w:w="1522"/>
        <w:gridCol w:w="5910"/>
      </w:tblGrid>
      <w:tr w:rsidR="00BC587B" w:rsidRPr="002D3D9A" w:rsidTr="006912C2">
        <w:trPr>
          <w:jc w:val="center"/>
        </w:trPr>
        <w:tc>
          <w:tcPr>
            <w:tcW w:w="1034" w:type="dxa"/>
            <w:shd w:val="clear" w:color="auto" w:fill="C0C0C0"/>
            <w:vAlign w:val="center"/>
          </w:tcPr>
          <w:p w:rsidR="00BC587B" w:rsidRPr="002D3D9A" w:rsidRDefault="00BC587B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Version</w:t>
            </w:r>
          </w:p>
        </w:tc>
        <w:tc>
          <w:tcPr>
            <w:tcW w:w="1265" w:type="dxa"/>
            <w:shd w:val="clear" w:color="auto" w:fill="C0C0C0"/>
            <w:vAlign w:val="center"/>
          </w:tcPr>
          <w:p w:rsidR="00BC587B" w:rsidRPr="002D3D9A" w:rsidRDefault="00BC587B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Date</w:t>
            </w:r>
          </w:p>
        </w:tc>
        <w:tc>
          <w:tcPr>
            <w:tcW w:w="1522" w:type="dxa"/>
            <w:shd w:val="clear" w:color="auto" w:fill="C0C0C0"/>
            <w:vAlign w:val="center"/>
          </w:tcPr>
          <w:p w:rsidR="00BC587B" w:rsidRPr="002D3D9A" w:rsidRDefault="00BC587B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Reviewer</w:t>
            </w:r>
          </w:p>
        </w:tc>
        <w:tc>
          <w:tcPr>
            <w:tcW w:w="5910" w:type="dxa"/>
            <w:shd w:val="clear" w:color="auto" w:fill="C0C0C0"/>
            <w:vAlign w:val="center"/>
          </w:tcPr>
          <w:p w:rsidR="00BC587B" w:rsidRPr="002D3D9A" w:rsidRDefault="00BC587B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Comments</w:t>
            </w:r>
          </w:p>
        </w:tc>
      </w:tr>
      <w:tr w:rsidR="00BC587B" w:rsidRPr="00BE5029" w:rsidTr="006912C2">
        <w:trPr>
          <w:jc w:val="center"/>
        </w:trPr>
        <w:tc>
          <w:tcPr>
            <w:tcW w:w="1034" w:type="dxa"/>
          </w:tcPr>
          <w:p w:rsidR="00BC587B" w:rsidRPr="00DF4EBF" w:rsidRDefault="00BC587B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 w:rsidRPr="00DF4EBF">
              <w:rPr>
                <w:rFonts w:ascii="Calibri" w:hAnsi="Calibri" w:cs="Calibri"/>
                <w:lang w:val="en-GB"/>
              </w:rPr>
              <w:t>0.1</w:t>
            </w:r>
          </w:p>
        </w:tc>
        <w:tc>
          <w:tcPr>
            <w:tcW w:w="1265" w:type="dxa"/>
          </w:tcPr>
          <w:p w:rsidR="00BC587B" w:rsidRPr="00DF4EBF" w:rsidRDefault="00BC587B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15.12.2006</w:t>
            </w:r>
          </w:p>
        </w:tc>
        <w:tc>
          <w:tcPr>
            <w:tcW w:w="1522" w:type="dxa"/>
          </w:tcPr>
          <w:p w:rsidR="00BC587B" w:rsidRPr="00986544" w:rsidRDefault="00BC587B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Lina Chan</w:t>
            </w:r>
          </w:p>
        </w:tc>
        <w:tc>
          <w:tcPr>
            <w:tcW w:w="5910" w:type="dxa"/>
          </w:tcPr>
          <w:p w:rsidR="00BC587B" w:rsidRPr="00BE5029" w:rsidRDefault="00BC587B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 w:rsidRPr="00BE5029">
              <w:rPr>
                <w:rFonts w:ascii="Calibri" w:hAnsi="Calibri" w:cs="Calibri"/>
                <w:lang w:val="en-GB"/>
              </w:rPr>
              <w:t>Reviewed</w:t>
            </w:r>
          </w:p>
        </w:tc>
      </w:tr>
      <w:tr w:rsidR="00BC587B" w:rsidRPr="00986544" w:rsidTr="006912C2">
        <w:trPr>
          <w:jc w:val="center"/>
        </w:trPr>
        <w:tc>
          <w:tcPr>
            <w:tcW w:w="1034" w:type="dxa"/>
          </w:tcPr>
          <w:p w:rsidR="00BC587B" w:rsidRPr="00DF4EBF" w:rsidRDefault="00BC587B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1.1</w:t>
            </w:r>
          </w:p>
        </w:tc>
        <w:tc>
          <w:tcPr>
            <w:tcW w:w="1265" w:type="dxa"/>
          </w:tcPr>
          <w:p w:rsidR="00BC587B" w:rsidRPr="00DF4EBF" w:rsidRDefault="00BC587B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eastAsia="zh-CN"/>
              </w:rPr>
              <w:t>18.03.2008</w:t>
            </w:r>
          </w:p>
        </w:tc>
        <w:tc>
          <w:tcPr>
            <w:tcW w:w="1522" w:type="dxa"/>
          </w:tcPr>
          <w:p w:rsidR="00BC587B" w:rsidRPr="00986544" w:rsidRDefault="00BC587B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Lina Chan</w:t>
            </w:r>
          </w:p>
        </w:tc>
        <w:tc>
          <w:tcPr>
            <w:tcW w:w="5910" w:type="dxa"/>
          </w:tcPr>
          <w:p w:rsidR="00BC587B" w:rsidRPr="00986544" w:rsidRDefault="00BC587B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BE5029">
              <w:rPr>
                <w:rFonts w:ascii="Calibri" w:hAnsi="Calibri" w:cs="Calibri"/>
                <w:lang w:val="en-GB"/>
              </w:rPr>
              <w:t>Reviewed</w:t>
            </w:r>
          </w:p>
        </w:tc>
      </w:tr>
      <w:tr w:rsidR="00BC587B" w:rsidRPr="00986544" w:rsidTr="006912C2">
        <w:trPr>
          <w:trHeight w:val="390"/>
          <w:jc w:val="center"/>
        </w:trPr>
        <w:tc>
          <w:tcPr>
            <w:tcW w:w="1034" w:type="dxa"/>
          </w:tcPr>
          <w:p w:rsidR="00BC587B" w:rsidRDefault="00BC587B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1.2</w:t>
            </w:r>
          </w:p>
        </w:tc>
        <w:tc>
          <w:tcPr>
            <w:tcW w:w="1265" w:type="dxa"/>
          </w:tcPr>
          <w:p w:rsidR="00BC587B" w:rsidRDefault="00BC587B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>
              <w:rPr>
                <w:rFonts w:ascii="Calibri" w:hAnsi="Calibri" w:cs="Calibri"/>
                <w:lang w:eastAsia="zh-CN"/>
              </w:rPr>
              <w:t>07.05.2008</w:t>
            </w:r>
          </w:p>
        </w:tc>
        <w:tc>
          <w:tcPr>
            <w:tcW w:w="1522" w:type="dxa"/>
          </w:tcPr>
          <w:p w:rsidR="00BC587B" w:rsidRPr="00986544" w:rsidRDefault="00BC587B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Lina Chan</w:t>
            </w:r>
          </w:p>
        </w:tc>
        <w:tc>
          <w:tcPr>
            <w:tcW w:w="5910" w:type="dxa"/>
          </w:tcPr>
          <w:p w:rsidR="00BC587B" w:rsidRPr="00986544" w:rsidRDefault="00BC587B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BE5029">
              <w:rPr>
                <w:rFonts w:ascii="Calibri" w:hAnsi="Calibri" w:cs="Calibri"/>
                <w:lang w:val="en-GB"/>
              </w:rPr>
              <w:t>Reviewed</w:t>
            </w:r>
          </w:p>
        </w:tc>
      </w:tr>
      <w:tr w:rsidR="00BC587B" w:rsidRPr="00BE5029" w:rsidTr="006912C2">
        <w:trPr>
          <w:trHeight w:val="390"/>
          <w:jc w:val="center"/>
        </w:trPr>
        <w:tc>
          <w:tcPr>
            <w:tcW w:w="1034" w:type="dxa"/>
          </w:tcPr>
          <w:p w:rsidR="00BC587B" w:rsidRDefault="00BC587B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2.1</w:t>
            </w:r>
          </w:p>
        </w:tc>
        <w:tc>
          <w:tcPr>
            <w:tcW w:w="1265" w:type="dxa"/>
          </w:tcPr>
          <w:p w:rsidR="00BC587B" w:rsidRDefault="00BC587B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>
              <w:rPr>
                <w:rFonts w:ascii="Calibri" w:hAnsi="Calibri" w:cs="Calibri"/>
                <w:lang w:eastAsia="zh-CN"/>
              </w:rPr>
              <w:t>16.09.2011</w:t>
            </w:r>
          </w:p>
        </w:tc>
        <w:tc>
          <w:tcPr>
            <w:tcW w:w="1522" w:type="dxa"/>
          </w:tcPr>
          <w:p w:rsidR="00BC587B" w:rsidRPr="00986544" w:rsidRDefault="00BC587B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Lina Chan</w:t>
            </w:r>
          </w:p>
        </w:tc>
        <w:tc>
          <w:tcPr>
            <w:tcW w:w="5910" w:type="dxa"/>
          </w:tcPr>
          <w:p w:rsidR="00BC587B" w:rsidRPr="00BE5029" w:rsidRDefault="00BC587B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 w:rsidRPr="00BE5029">
              <w:rPr>
                <w:rFonts w:ascii="Calibri" w:hAnsi="Calibri" w:cs="Calibri"/>
                <w:lang w:val="en-GB"/>
              </w:rPr>
              <w:t>Reviewed</w:t>
            </w:r>
          </w:p>
        </w:tc>
      </w:tr>
      <w:tr w:rsidR="00BC587B" w:rsidRPr="00BE5029" w:rsidTr="006912C2">
        <w:trPr>
          <w:trHeight w:val="390"/>
          <w:jc w:val="center"/>
        </w:trPr>
        <w:tc>
          <w:tcPr>
            <w:tcW w:w="1034" w:type="dxa"/>
          </w:tcPr>
          <w:p w:rsidR="00BC587B" w:rsidRDefault="00BC587B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3.1</w:t>
            </w:r>
          </w:p>
        </w:tc>
        <w:tc>
          <w:tcPr>
            <w:tcW w:w="1265" w:type="dxa"/>
          </w:tcPr>
          <w:p w:rsidR="00BC587B" w:rsidRDefault="00BC587B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>
              <w:rPr>
                <w:rFonts w:ascii="Calibri" w:hAnsi="Calibri" w:cs="Calibri"/>
                <w:lang w:eastAsia="zh-CN"/>
              </w:rPr>
              <w:t>01.02.2013</w:t>
            </w:r>
          </w:p>
        </w:tc>
        <w:tc>
          <w:tcPr>
            <w:tcW w:w="1522" w:type="dxa"/>
          </w:tcPr>
          <w:p w:rsidR="00BC587B" w:rsidRPr="00986544" w:rsidRDefault="00BC587B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Tiphanny Qu</w:t>
            </w:r>
          </w:p>
        </w:tc>
        <w:tc>
          <w:tcPr>
            <w:tcW w:w="5910" w:type="dxa"/>
          </w:tcPr>
          <w:p w:rsidR="00BC587B" w:rsidRPr="00BE5029" w:rsidRDefault="00BC587B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 w:rsidRPr="00BE5029">
              <w:rPr>
                <w:rFonts w:ascii="Calibri" w:hAnsi="Calibri" w:cs="Calibri"/>
                <w:lang w:val="en-GB"/>
              </w:rPr>
              <w:t>Reviewed</w:t>
            </w:r>
          </w:p>
        </w:tc>
      </w:tr>
      <w:tr w:rsidR="00BC587B" w:rsidRPr="00BE5029" w:rsidTr="006912C2">
        <w:trPr>
          <w:trHeight w:val="390"/>
          <w:jc w:val="center"/>
        </w:trPr>
        <w:tc>
          <w:tcPr>
            <w:tcW w:w="1034" w:type="dxa"/>
          </w:tcPr>
          <w:p w:rsidR="00BC587B" w:rsidRDefault="00BC587B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4.1</w:t>
            </w:r>
          </w:p>
        </w:tc>
        <w:tc>
          <w:tcPr>
            <w:tcW w:w="1265" w:type="dxa"/>
          </w:tcPr>
          <w:p w:rsidR="00BC587B" w:rsidRDefault="00BC587B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>
              <w:rPr>
                <w:rFonts w:ascii="Calibri" w:hAnsi="Calibri" w:cs="Calibri"/>
                <w:lang w:eastAsia="zh-CN"/>
              </w:rPr>
              <w:t>14.01.2015</w:t>
            </w:r>
          </w:p>
        </w:tc>
        <w:tc>
          <w:tcPr>
            <w:tcW w:w="1522" w:type="dxa"/>
          </w:tcPr>
          <w:p w:rsidR="00BC587B" w:rsidRPr="00986544" w:rsidRDefault="00BC587B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Tiphanny Qu</w:t>
            </w:r>
          </w:p>
        </w:tc>
        <w:tc>
          <w:tcPr>
            <w:tcW w:w="5910" w:type="dxa"/>
          </w:tcPr>
          <w:p w:rsidR="00BC587B" w:rsidRPr="00BE5029" w:rsidRDefault="00BC587B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 w:rsidRPr="00BE5029">
              <w:rPr>
                <w:rFonts w:ascii="Calibri" w:hAnsi="Calibri" w:cs="Calibri"/>
                <w:lang w:val="en-GB"/>
              </w:rPr>
              <w:t>Reviewed</w:t>
            </w:r>
          </w:p>
        </w:tc>
      </w:tr>
      <w:tr w:rsidR="00E13FA1" w:rsidRPr="00BE5029" w:rsidTr="006912C2">
        <w:trPr>
          <w:trHeight w:val="390"/>
          <w:jc w:val="center"/>
        </w:trPr>
        <w:tc>
          <w:tcPr>
            <w:tcW w:w="1034" w:type="dxa"/>
          </w:tcPr>
          <w:p w:rsidR="00E13FA1" w:rsidRDefault="00E13FA1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lastRenderedPageBreak/>
              <w:t>5.1</w:t>
            </w:r>
          </w:p>
        </w:tc>
        <w:tc>
          <w:tcPr>
            <w:tcW w:w="1265" w:type="dxa"/>
          </w:tcPr>
          <w:p w:rsidR="00E13FA1" w:rsidRDefault="000B0775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 w:rsidRPr="000B0775">
              <w:rPr>
                <w:rFonts w:ascii="Calibri" w:hAnsi="Calibri" w:cs="Calibri"/>
                <w:lang w:eastAsia="zh-CN"/>
              </w:rPr>
              <w:t>25.07.2016</w:t>
            </w:r>
          </w:p>
        </w:tc>
        <w:tc>
          <w:tcPr>
            <w:tcW w:w="1522" w:type="dxa"/>
          </w:tcPr>
          <w:p w:rsidR="00E13FA1" w:rsidRDefault="000B0775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 w:rsidRPr="000B0775">
              <w:rPr>
                <w:rFonts w:ascii="Calibri" w:hAnsi="Calibri" w:cs="Calibri"/>
                <w:lang w:val="en-GB"/>
              </w:rPr>
              <w:t>Kitty Huang</w:t>
            </w:r>
          </w:p>
        </w:tc>
        <w:tc>
          <w:tcPr>
            <w:tcW w:w="5910" w:type="dxa"/>
          </w:tcPr>
          <w:p w:rsidR="00E13FA1" w:rsidRPr="00BE5029" w:rsidRDefault="000B0775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 w:rsidRPr="00BE5029">
              <w:rPr>
                <w:rFonts w:ascii="Calibri" w:hAnsi="Calibri" w:cs="Calibri"/>
                <w:lang w:val="en-GB"/>
              </w:rPr>
              <w:t>Reviewed</w:t>
            </w:r>
          </w:p>
        </w:tc>
      </w:tr>
      <w:tr w:rsidR="006912C2" w:rsidRPr="00BE5029" w:rsidTr="006912C2">
        <w:trPr>
          <w:trHeight w:val="390"/>
          <w:jc w:val="center"/>
        </w:trPr>
        <w:tc>
          <w:tcPr>
            <w:tcW w:w="1034" w:type="dxa"/>
          </w:tcPr>
          <w:p w:rsidR="006912C2" w:rsidRDefault="006912C2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6.1</w:t>
            </w:r>
          </w:p>
        </w:tc>
        <w:tc>
          <w:tcPr>
            <w:tcW w:w="1265" w:type="dxa"/>
          </w:tcPr>
          <w:p w:rsidR="006912C2" w:rsidRPr="000B0775" w:rsidRDefault="006912C2" w:rsidP="0058323D">
            <w:pPr>
              <w:pStyle w:val="DocumentControlText"/>
              <w:rPr>
                <w:rFonts w:ascii="Calibri" w:hAnsi="Calibri" w:cs="Calibri"/>
                <w:lang w:eastAsia="zh-CN"/>
              </w:rPr>
            </w:pPr>
            <w:r>
              <w:rPr>
                <w:rFonts w:ascii="Calibri" w:hAnsi="Calibri" w:cs="Calibri"/>
                <w:lang w:eastAsia="zh-CN"/>
              </w:rPr>
              <w:t>19.07.2018</w:t>
            </w:r>
          </w:p>
        </w:tc>
        <w:tc>
          <w:tcPr>
            <w:tcW w:w="1522" w:type="dxa"/>
          </w:tcPr>
          <w:p w:rsidR="006912C2" w:rsidRPr="000B0775" w:rsidRDefault="006912C2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 w:rsidRPr="000B0775">
              <w:rPr>
                <w:rFonts w:ascii="Calibri" w:hAnsi="Calibri" w:cs="Calibri"/>
                <w:lang w:val="en-GB"/>
              </w:rPr>
              <w:t>Kitty Huang</w:t>
            </w:r>
          </w:p>
        </w:tc>
        <w:tc>
          <w:tcPr>
            <w:tcW w:w="5910" w:type="dxa"/>
          </w:tcPr>
          <w:p w:rsidR="006912C2" w:rsidRPr="00BE5029" w:rsidRDefault="006912C2" w:rsidP="0058323D">
            <w:pPr>
              <w:pStyle w:val="DocumentControlText"/>
              <w:suppressLineNumbers/>
              <w:spacing w:before="120"/>
              <w:rPr>
                <w:rFonts w:ascii="Calibri" w:hAnsi="Calibri" w:cs="Calibri"/>
                <w:lang w:val="en-GB"/>
              </w:rPr>
            </w:pPr>
            <w:r w:rsidRPr="00BE5029">
              <w:rPr>
                <w:rFonts w:ascii="Calibri" w:hAnsi="Calibri" w:cs="Calibri"/>
                <w:lang w:val="en-GB"/>
              </w:rPr>
              <w:t>Reviewed</w:t>
            </w:r>
          </w:p>
        </w:tc>
      </w:tr>
    </w:tbl>
    <w:p w:rsidR="007F7D3D" w:rsidRPr="007F7D3D" w:rsidRDefault="007F7D3D" w:rsidP="007F7D3D"/>
    <w:p w:rsidR="002079E8" w:rsidRDefault="002079E8" w:rsidP="002079E8">
      <w:pPr>
        <w:pStyle w:val="Heading2"/>
        <w:rPr>
          <w:rFonts w:eastAsia="PMingLiU"/>
          <w:sz w:val="24"/>
          <w:szCs w:val="24"/>
        </w:rPr>
      </w:pPr>
      <w:bookmarkStart w:id="47" w:name="_Toc224012923"/>
      <w:bookmarkStart w:id="48" w:name="_Toc395690060"/>
      <w:bookmarkStart w:id="49" w:name="_Toc398109427"/>
      <w:bookmarkStart w:id="50" w:name="_Toc452109331"/>
      <w:bookmarkStart w:id="51" w:name="_Toc453505630"/>
      <w:bookmarkStart w:id="52" w:name="_Toc454351467"/>
      <w:bookmarkStart w:id="53" w:name="_Toc515366438"/>
      <w:r w:rsidRPr="00C80404">
        <w:rPr>
          <w:rFonts w:eastAsia="PMingLiU"/>
          <w:sz w:val="24"/>
          <w:szCs w:val="24"/>
        </w:rPr>
        <w:t>Document Approved By</w:t>
      </w:r>
      <w:bookmarkEnd w:id="47"/>
      <w:bookmarkEnd w:id="48"/>
      <w:bookmarkEnd w:id="49"/>
      <w:bookmarkEnd w:id="50"/>
      <w:bookmarkEnd w:id="51"/>
      <w:bookmarkEnd w:id="52"/>
      <w:bookmarkEnd w:id="53"/>
    </w:p>
    <w:tbl>
      <w:tblPr>
        <w:tblW w:w="9749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85" w:type="dxa"/>
          <w:left w:w="85" w:type="dxa"/>
          <w:bottom w:w="85" w:type="dxa"/>
          <w:right w:w="85" w:type="dxa"/>
        </w:tblCellMar>
        <w:tblLook w:val="01E0"/>
      </w:tblPr>
      <w:tblGrid>
        <w:gridCol w:w="1043"/>
        <w:gridCol w:w="1265"/>
        <w:gridCol w:w="1522"/>
        <w:gridCol w:w="5919"/>
      </w:tblGrid>
      <w:tr w:rsidR="007F7D3D" w:rsidRPr="002D3D9A" w:rsidTr="00B41890">
        <w:trPr>
          <w:jc w:val="center"/>
        </w:trPr>
        <w:tc>
          <w:tcPr>
            <w:tcW w:w="1043" w:type="dxa"/>
            <w:shd w:val="clear" w:color="auto" w:fill="C0C0C0"/>
            <w:vAlign w:val="center"/>
          </w:tcPr>
          <w:p w:rsidR="007F7D3D" w:rsidRPr="002D3D9A" w:rsidRDefault="007F7D3D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Version</w:t>
            </w:r>
          </w:p>
        </w:tc>
        <w:tc>
          <w:tcPr>
            <w:tcW w:w="1265" w:type="dxa"/>
            <w:shd w:val="clear" w:color="auto" w:fill="C0C0C0"/>
            <w:vAlign w:val="center"/>
          </w:tcPr>
          <w:p w:rsidR="007F7D3D" w:rsidRPr="002D3D9A" w:rsidRDefault="007F7D3D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Date</w:t>
            </w:r>
          </w:p>
        </w:tc>
        <w:tc>
          <w:tcPr>
            <w:tcW w:w="1522" w:type="dxa"/>
            <w:shd w:val="clear" w:color="auto" w:fill="C0C0C0"/>
            <w:vAlign w:val="center"/>
          </w:tcPr>
          <w:p w:rsidR="007F7D3D" w:rsidRPr="002D3D9A" w:rsidRDefault="007F7D3D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Reviewer</w:t>
            </w:r>
          </w:p>
        </w:tc>
        <w:tc>
          <w:tcPr>
            <w:tcW w:w="5919" w:type="dxa"/>
            <w:shd w:val="clear" w:color="auto" w:fill="C0C0C0"/>
            <w:vAlign w:val="center"/>
          </w:tcPr>
          <w:p w:rsidR="007F7D3D" w:rsidRPr="002D3D9A" w:rsidRDefault="007F7D3D" w:rsidP="0058323D">
            <w:pPr>
              <w:pStyle w:val="BPOControlTableHeader"/>
              <w:rPr>
                <w:rFonts w:ascii="Calibri" w:hAnsi="Calibri" w:cs="Calibri"/>
                <w:lang w:val="en-GB"/>
              </w:rPr>
            </w:pPr>
            <w:r w:rsidRPr="002D3D9A">
              <w:rPr>
                <w:rFonts w:ascii="Calibri" w:hAnsi="Calibri" w:cs="Calibri"/>
                <w:lang w:val="en-GB"/>
              </w:rPr>
              <w:t>Comments</w:t>
            </w:r>
          </w:p>
        </w:tc>
      </w:tr>
      <w:tr w:rsidR="007F7D3D" w:rsidRPr="00B41890" w:rsidTr="00B41890">
        <w:trPr>
          <w:jc w:val="center"/>
        </w:trPr>
        <w:tc>
          <w:tcPr>
            <w:tcW w:w="1043" w:type="dxa"/>
          </w:tcPr>
          <w:p w:rsidR="007F7D3D" w:rsidRPr="00986544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0.1</w:t>
            </w:r>
          </w:p>
        </w:tc>
        <w:tc>
          <w:tcPr>
            <w:tcW w:w="1265" w:type="dxa"/>
          </w:tcPr>
          <w:p w:rsidR="007F7D3D" w:rsidRPr="00DF4EBF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15.12.2006</w:t>
            </w:r>
          </w:p>
        </w:tc>
        <w:tc>
          <w:tcPr>
            <w:tcW w:w="1522" w:type="dxa"/>
          </w:tcPr>
          <w:p w:rsidR="007F7D3D" w:rsidRPr="00B41890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Ken Zhang</w:t>
            </w:r>
          </w:p>
        </w:tc>
        <w:tc>
          <w:tcPr>
            <w:tcW w:w="5919" w:type="dxa"/>
            <w:vAlign w:val="center"/>
          </w:tcPr>
          <w:p w:rsidR="007F7D3D" w:rsidRPr="002D3D9A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Document submitted for approval</w:t>
            </w:r>
          </w:p>
        </w:tc>
      </w:tr>
      <w:tr w:rsidR="007F7D3D" w:rsidRPr="00B41890" w:rsidTr="00B41890">
        <w:trPr>
          <w:jc w:val="center"/>
        </w:trPr>
        <w:tc>
          <w:tcPr>
            <w:tcW w:w="1043" w:type="dxa"/>
          </w:tcPr>
          <w:p w:rsidR="007F7D3D" w:rsidRPr="00986544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1.0</w:t>
            </w:r>
          </w:p>
        </w:tc>
        <w:tc>
          <w:tcPr>
            <w:tcW w:w="1265" w:type="dxa"/>
          </w:tcPr>
          <w:p w:rsidR="007F7D3D" w:rsidRPr="00DF4EBF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15.12.2006</w:t>
            </w:r>
          </w:p>
        </w:tc>
        <w:tc>
          <w:tcPr>
            <w:tcW w:w="1522" w:type="dxa"/>
          </w:tcPr>
          <w:p w:rsidR="007F7D3D" w:rsidRPr="00B41890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Ken Zhang</w:t>
            </w:r>
          </w:p>
        </w:tc>
        <w:tc>
          <w:tcPr>
            <w:tcW w:w="5919" w:type="dxa"/>
            <w:vAlign w:val="center"/>
          </w:tcPr>
          <w:p w:rsidR="007F7D3D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Approved</w:t>
            </w:r>
          </w:p>
        </w:tc>
      </w:tr>
      <w:tr w:rsidR="007F7D3D" w:rsidRPr="00B41890" w:rsidTr="00B41890">
        <w:trPr>
          <w:jc w:val="center"/>
        </w:trPr>
        <w:tc>
          <w:tcPr>
            <w:tcW w:w="1043" w:type="dxa"/>
          </w:tcPr>
          <w:p w:rsidR="007F7D3D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1.2</w:t>
            </w:r>
          </w:p>
        </w:tc>
        <w:tc>
          <w:tcPr>
            <w:tcW w:w="1265" w:type="dxa"/>
          </w:tcPr>
          <w:p w:rsidR="007F7D3D" w:rsidRPr="00DF4EBF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B41890">
              <w:rPr>
                <w:rFonts w:ascii="Calibri" w:hAnsi="Calibri" w:cs="Calibri"/>
                <w:lang w:val="en-GB"/>
              </w:rPr>
              <w:t>07.05.2008</w:t>
            </w:r>
          </w:p>
        </w:tc>
        <w:tc>
          <w:tcPr>
            <w:tcW w:w="1522" w:type="dxa"/>
          </w:tcPr>
          <w:p w:rsidR="007F7D3D" w:rsidRPr="00B41890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Ken Zhang</w:t>
            </w:r>
          </w:p>
        </w:tc>
        <w:tc>
          <w:tcPr>
            <w:tcW w:w="5919" w:type="dxa"/>
            <w:vAlign w:val="center"/>
          </w:tcPr>
          <w:p w:rsidR="007F7D3D" w:rsidRPr="002D3D9A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Document submitted for approval</w:t>
            </w:r>
          </w:p>
        </w:tc>
      </w:tr>
      <w:tr w:rsidR="007F7D3D" w:rsidRPr="00B41890" w:rsidTr="00B41890">
        <w:trPr>
          <w:jc w:val="center"/>
        </w:trPr>
        <w:tc>
          <w:tcPr>
            <w:tcW w:w="10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2.0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Pr="00DF4EBF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B41890">
              <w:rPr>
                <w:rFonts w:ascii="Calibri" w:hAnsi="Calibri" w:cs="Calibri"/>
                <w:lang w:val="en-GB"/>
              </w:rPr>
              <w:t>07.05.2008</w:t>
            </w:r>
          </w:p>
        </w:tc>
        <w:tc>
          <w:tcPr>
            <w:tcW w:w="15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B41890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Ken Zhang</w:t>
            </w:r>
          </w:p>
        </w:tc>
        <w:tc>
          <w:tcPr>
            <w:tcW w:w="5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Approved</w:t>
            </w:r>
          </w:p>
        </w:tc>
      </w:tr>
      <w:tr w:rsidR="007F7D3D" w:rsidRPr="00B41890" w:rsidTr="00B41890">
        <w:trPr>
          <w:jc w:val="center"/>
        </w:trPr>
        <w:tc>
          <w:tcPr>
            <w:tcW w:w="10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2.1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DF4EBF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B41890">
              <w:rPr>
                <w:rFonts w:ascii="Calibri" w:hAnsi="Calibri" w:cs="Calibri"/>
                <w:lang w:val="en-GB"/>
              </w:rPr>
              <w:t>16.09.2011</w:t>
            </w:r>
          </w:p>
        </w:tc>
        <w:tc>
          <w:tcPr>
            <w:tcW w:w="15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B41890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Ken Zhang</w:t>
            </w:r>
          </w:p>
        </w:tc>
        <w:tc>
          <w:tcPr>
            <w:tcW w:w="5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Pr="002D3D9A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Document submitted for approval</w:t>
            </w:r>
          </w:p>
        </w:tc>
      </w:tr>
      <w:tr w:rsidR="007F7D3D" w:rsidRPr="00B41890" w:rsidTr="00B41890">
        <w:trPr>
          <w:jc w:val="center"/>
        </w:trPr>
        <w:tc>
          <w:tcPr>
            <w:tcW w:w="10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3.0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DF4EBF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B41890">
              <w:rPr>
                <w:rFonts w:ascii="Calibri" w:hAnsi="Calibri" w:cs="Calibri"/>
                <w:lang w:val="en-GB"/>
              </w:rPr>
              <w:t>16.09.2011</w:t>
            </w:r>
          </w:p>
        </w:tc>
        <w:tc>
          <w:tcPr>
            <w:tcW w:w="15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B41890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Ken Zhang</w:t>
            </w:r>
          </w:p>
        </w:tc>
        <w:tc>
          <w:tcPr>
            <w:tcW w:w="5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Approved</w:t>
            </w:r>
          </w:p>
        </w:tc>
      </w:tr>
      <w:tr w:rsidR="007F7D3D" w:rsidRPr="00B41890" w:rsidTr="00B41890">
        <w:trPr>
          <w:jc w:val="center"/>
        </w:trPr>
        <w:tc>
          <w:tcPr>
            <w:tcW w:w="10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3.1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DF4EBF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B41890">
              <w:rPr>
                <w:rFonts w:ascii="Calibri" w:hAnsi="Calibri" w:cs="Calibri"/>
                <w:lang w:val="en-GB"/>
              </w:rPr>
              <w:t>01.02.2013</w:t>
            </w:r>
          </w:p>
        </w:tc>
        <w:tc>
          <w:tcPr>
            <w:tcW w:w="15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B41890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Grace Zhang</w:t>
            </w:r>
          </w:p>
        </w:tc>
        <w:tc>
          <w:tcPr>
            <w:tcW w:w="5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Pr="002D3D9A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Document submitted for approval</w:t>
            </w:r>
          </w:p>
        </w:tc>
      </w:tr>
      <w:tr w:rsidR="007F7D3D" w:rsidRPr="00B41890" w:rsidTr="00B41890">
        <w:trPr>
          <w:jc w:val="center"/>
        </w:trPr>
        <w:tc>
          <w:tcPr>
            <w:tcW w:w="10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4.0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DF4EBF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B41890">
              <w:rPr>
                <w:rFonts w:ascii="Calibri" w:hAnsi="Calibri" w:cs="Calibri"/>
                <w:lang w:val="en-GB"/>
              </w:rPr>
              <w:t>01.02.2013</w:t>
            </w:r>
          </w:p>
        </w:tc>
        <w:tc>
          <w:tcPr>
            <w:tcW w:w="15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B41890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Grace Zhang</w:t>
            </w:r>
          </w:p>
        </w:tc>
        <w:tc>
          <w:tcPr>
            <w:tcW w:w="5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Approved</w:t>
            </w:r>
          </w:p>
        </w:tc>
      </w:tr>
      <w:tr w:rsidR="007F7D3D" w:rsidRPr="00B41890" w:rsidTr="00B41890">
        <w:trPr>
          <w:jc w:val="center"/>
        </w:trPr>
        <w:tc>
          <w:tcPr>
            <w:tcW w:w="10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4.1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DF4EBF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B41890">
              <w:rPr>
                <w:rFonts w:ascii="Calibri" w:hAnsi="Calibri" w:cs="Calibri"/>
                <w:lang w:val="en-GB"/>
              </w:rPr>
              <w:t>14.01.2015</w:t>
            </w:r>
          </w:p>
        </w:tc>
        <w:tc>
          <w:tcPr>
            <w:tcW w:w="15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B41890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Grace Zhang</w:t>
            </w:r>
          </w:p>
        </w:tc>
        <w:tc>
          <w:tcPr>
            <w:tcW w:w="5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Pr="002D3D9A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Submit to approve (no change)</w:t>
            </w:r>
          </w:p>
        </w:tc>
      </w:tr>
      <w:tr w:rsidR="007F7D3D" w:rsidRPr="00B41890" w:rsidTr="00B41890">
        <w:trPr>
          <w:jc w:val="center"/>
        </w:trPr>
        <w:tc>
          <w:tcPr>
            <w:tcW w:w="10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Default="007F7D3D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5.0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DF4EBF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B41890">
              <w:rPr>
                <w:rFonts w:ascii="Calibri" w:hAnsi="Calibri" w:cs="Calibri"/>
                <w:lang w:val="en-GB"/>
              </w:rPr>
              <w:t>14.01.2015</w:t>
            </w:r>
          </w:p>
        </w:tc>
        <w:tc>
          <w:tcPr>
            <w:tcW w:w="15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F7D3D" w:rsidRPr="00B41890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Grace Zhang</w:t>
            </w:r>
          </w:p>
        </w:tc>
        <w:tc>
          <w:tcPr>
            <w:tcW w:w="5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F7D3D" w:rsidRDefault="007F7D3D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Approved no change</w:t>
            </w:r>
          </w:p>
        </w:tc>
      </w:tr>
      <w:tr w:rsidR="00E13FA1" w:rsidRPr="00B41890" w:rsidTr="00B41890">
        <w:trPr>
          <w:jc w:val="center"/>
        </w:trPr>
        <w:tc>
          <w:tcPr>
            <w:tcW w:w="10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13FA1" w:rsidRDefault="00E13FA1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6.0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13FA1" w:rsidRPr="00B41890" w:rsidRDefault="00BB2271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B41890">
              <w:rPr>
                <w:rFonts w:ascii="Calibri" w:hAnsi="Calibri" w:cs="Calibri"/>
                <w:lang w:val="en-GB"/>
              </w:rPr>
              <w:t>29.07.2016</w:t>
            </w:r>
          </w:p>
        </w:tc>
        <w:tc>
          <w:tcPr>
            <w:tcW w:w="15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13FA1" w:rsidRDefault="000B0775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 w:rsidRPr="000B0775">
              <w:rPr>
                <w:rFonts w:ascii="Calibri" w:hAnsi="Calibri" w:cs="Calibri"/>
                <w:lang w:val="en-GB"/>
              </w:rPr>
              <w:t>Violet Liu</w:t>
            </w:r>
          </w:p>
        </w:tc>
        <w:tc>
          <w:tcPr>
            <w:tcW w:w="5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13FA1" w:rsidRDefault="00BB2271" w:rsidP="00B41890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Approved</w:t>
            </w:r>
          </w:p>
        </w:tc>
      </w:tr>
      <w:tr w:rsidR="00B41890" w:rsidTr="00B41890">
        <w:trPr>
          <w:jc w:val="center"/>
        </w:trPr>
        <w:tc>
          <w:tcPr>
            <w:tcW w:w="10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41890" w:rsidRDefault="00B41890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7.0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41890" w:rsidRPr="0068366D" w:rsidRDefault="00B41890" w:rsidP="000938C3">
            <w:pPr>
              <w:pStyle w:val="DocumentControlText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07</w:t>
            </w:r>
            <w:r w:rsidRPr="0068366D">
              <w:rPr>
                <w:rFonts w:eastAsia="PMingLiU" w:cs="Times New Roman"/>
                <w:lang w:val="en-GB"/>
              </w:rPr>
              <w:t>.08.2018</w:t>
            </w:r>
          </w:p>
        </w:tc>
        <w:tc>
          <w:tcPr>
            <w:tcW w:w="15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41890" w:rsidRPr="00FE77F4" w:rsidRDefault="00B41890" w:rsidP="000938C3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E77F4">
              <w:rPr>
                <w:rFonts w:eastAsia="PMingLiU" w:cs="Times New Roman"/>
                <w:lang w:val="en-GB"/>
              </w:rPr>
              <w:t>Violet Liu</w:t>
            </w:r>
          </w:p>
        </w:tc>
        <w:tc>
          <w:tcPr>
            <w:tcW w:w="5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41890" w:rsidRPr="00FE77F4" w:rsidRDefault="00B41890" w:rsidP="000938C3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E77F4">
              <w:rPr>
                <w:rFonts w:eastAsia="PMingLiU" w:cs="Times New Roman"/>
                <w:lang w:val="en-GB"/>
              </w:rPr>
              <w:t>Approved</w:t>
            </w:r>
          </w:p>
        </w:tc>
      </w:tr>
      <w:tr w:rsidR="00B41890" w:rsidTr="00B41890">
        <w:trPr>
          <w:jc w:val="center"/>
        </w:trPr>
        <w:tc>
          <w:tcPr>
            <w:tcW w:w="10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41890" w:rsidRDefault="00B41890" w:rsidP="0058323D">
            <w:pPr>
              <w:pStyle w:val="DocumentControlText"/>
              <w:rPr>
                <w:rFonts w:ascii="Calibri" w:hAnsi="Calibri" w:cs="Calibri"/>
                <w:lang w:val="en-GB"/>
              </w:rPr>
            </w:pPr>
            <w:r>
              <w:rPr>
                <w:rFonts w:ascii="Calibri" w:hAnsi="Calibri" w:cs="Calibri"/>
                <w:lang w:val="en-GB"/>
              </w:rPr>
              <w:t>7.0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41890" w:rsidRPr="0068366D" w:rsidRDefault="00B41890" w:rsidP="000938C3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68366D">
              <w:rPr>
                <w:rFonts w:eastAsia="PMingLiU" w:cs="Times New Roman"/>
                <w:lang w:val="en-GB"/>
              </w:rPr>
              <w:t>19.09.2018</w:t>
            </w:r>
          </w:p>
        </w:tc>
        <w:tc>
          <w:tcPr>
            <w:tcW w:w="15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41890" w:rsidRPr="00FE77F4" w:rsidRDefault="00B41890" w:rsidP="000938C3">
            <w:pPr>
              <w:pStyle w:val="DocumentControlText"/>
              <w:rPr>
                <w:rFonts w:eastAsia="PMingLiU" w:cs="Times New Roman"/>
                <w:lang w:val="en-GB"/>
              </w:rPr>
            </w:pPr>
            <w:r>
              <w:rPr>
                <w:rFonts w:eastAsia="PMingLiU" w:cs="Times New Roman"/>
                <w:lang w:val="en-GB"/>
              </w:rPr>
              <w:t>Paula Cheng</w:t>
            </w:r>
          </w:p>
        </w:tc>
        <w:tc>
          <w:tcPr>
            <w:tcW w:w="59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41890" w:rsidRPr="00FE77F4" w:rsidRDefault="00B41890" w:rsidP="000938C3">
            <w:pPr>
              <w:pStyle w:val="DocumentControlText"/>
              <w:rPr>
                <w:rFonts w:eastAsia="PMingLiU" w:cs="Times New Roman"/>
                <w:lang w:val="en-GB"/>
              </w:rPr>
            </w:pPr>
            <w:r w:rsidRPr="00FE77F4">
              <w:rPr>
                <w:rFonts w:eastAsia="PMingLiU" w:cs="Times New Roman"/>
                <w:lang w:val="en-GB"/>
              </w:rPr>
              <w:t>Approved</w:t>
            </w:r>
          </w:p>
        </w:tc>
      </w:tr>
    </w:tbl>
    <w:p w:rsidR="007F7D3D" w:rsidRPr="007F7D3D" w:rsidRDefault="007F7D3D" w:rsidP="007F7D3D"/>
    <w:p w:rsidR="00CE7263" w:rsidRPr="00C80404" w:rsidRDefault="00CE7263" w:rsidP="00CE7263">
      <w:pPr>
        <w:rPr>
          <w:rFonts w:eastAsia="PMingLiU"/>
          <w:szCs w:val="24"/>
        </w:rPr>
      </w:pPr>
    </w:p>
    <w:sectPr w:rsidR="00CE7263" w:rsidRPr="00C80404" w:rsidSect="00130E3C">
      <w:headerReference w:type="default" r:id="rId100"/>
      <w:footerReference w:type="default" r:id="rId101"/>
      <w:headerReference w:type="first" r:id="rId102"/>
      <w:footerReference w:type="first" r:id="rId103"/>
      <w:pgSz w:w="11907" w:h="16839" w:code="9"/>
      <w:pgMar w:top="1843" w:right="1195" w:bottom="1555" w:left="1195" w:header="1253" w:footer="34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E1C36" w:rsidRDefault="00BE1C36">
      <w:pPr>
        <w:spacing w:after="0" w:line="240" w:lineRule="auto"/>
      </w:pPr>
      <w:r>
        <w:separator/>
      </w:r>
    </w:p>
  </w:endnote>
  <w:endnote w:type="continuationSeparator" w:id="0">
    <w:p w:rsidR="00BE1C36" w:rsidRDefault="00BE1C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jaVu San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imbus Roman No9 L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81E97" w:rsidRPr="00BB2271" w:rsidRDefault="00E81E97" w:rsidP="005A5598">
    <w:pPr>
      <w:pStyle w:val="Footer"/>
      <w:pBdr>
        <w:top w:val="single" w:sz="2" w:space="1" w:color="484848"/>
        <w:left w:val="none" w:sz="0" w:space="0" w:color="auto"/>
      </w:pBdr>
      <w:tabs>
        <w:tab w:val="right" w:pos="9873"/>
      </w:tabs>
    </w:pPr>
    <w:r w:rsidRPr="00BB2271">
      <w:rPr>
        <w:b/>
        <w:bdr w:val="single" w:sz="4" w:space="0" w:color="FFFFFF"/>
      </w:rPr>
      <w:t>Company Confidential</w:t>
    </w:r>
    <w:r w:rsidRPr="00BB2271">
      <w:rPr>
        <w:b/>
        <w:bdr w:val="single" w:sz="4" w:space="0" w:color="FFFFFF"/>
      </w:rPr>
      <w:tab/>
    </w:r>
    <w:r w:rsidRPr="00BB2271">
      <w:t xml:space="preserve">Page </w:t>
    </w:r>
    <w:r w:rsidR="00A137F0">
      <w:fldChar w:fldCharType="begin"/>
    </w:r>
    <w:r>
      <w:instrText xml:space="preserve"> page </w:instrText>
    </w:r>
    <w:r w:rsidR="00A137F0">
      <w:fldChar w:fldCharType="separate"/>
    </w:r>
    <w:r w:rsidR="002A7009">
      <w:t>1</w:t>
    </w:r>
    <w:r w:rsidR="00A137F0">
      <w:fldChar w:fldCharType="end"/>
    </w:r>
  </w:p>
  <w:p w:rsidR="00E81E97" w:rsidRPr="00BB2271" w:rsidRDefault="00E81E97" w:rsidP="00260949">
    <w:pPr>
      <w:pStyle w:val="Footer"/>
      <w:pBdr>
        <w:top w:val="single" w:sz="2" w:space="1" w:color="484848"/>
        <w:left w:val="none" w:sz="0" w:space="0" w:color="auto"/>
      </w:pBdr>
      <w:tabs>
        <w:tab w:val="left" w:pos="8647"/>
        <w:tab w:val="left" w:pos="9072"/>
      </w:tabs>
    </w:pPr>
    <w:r w:rsidRPr="00BB2271">
      <w:rPr>
        <w:rFonts w:cs="Arial"/>
        <w:bCs/>
        <w:sz w:val="16"/>
        <w:szCs w:val="16"/>
      </w:rPr>
      <w:t>The information contained in this document is proprietary. Copyright © 201</w:t>
    </w:r>
    <w:r>
      <w:rPr>
        <w:rFonts w:cs="Arial"/>
        <w:bCs/>
        <w:sz w:val="16"/>
        <w:szCs w:val="16"/>
      </w:rPr>
      <w:t>8</w:t>
    </w:r>
    <w:r w:rsidRPr="00BB2271">
      <w:rPr>
        <w:rFonts w:cs="Arial"/>
        <w:bCs/>
        <w:sz w:val="16"/>
        <w:szCs w:val="16"/>
      </w:rPr>
      <w:t xml:space="preserve"> Capgemini.  All rights reserved.</w:t>
    </w:r>
  </w:p>
  <w:p w:rsidR="00E81E97" w:rsidRDefault="00E81E97"/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81E97" w:rsidRPr="0022729C" w:rsidRDefault="00E81E97" w:rsidP="005A5598">
    <w:pPr>
      <w:pStyle w:val="Footer"/>
      <w:pBdr>
        <w:top w:val="single" w:sz="2" w:space="1" w:color="484848"/>
        <w:left w:val="none" w:sz="0" w:space="0" w:color="auto"/>
      </w:pBdr>
      <w:tabs>
        <w:tab w:val="right" w:pos="9873"/>
      </w:tabs>
      <w:rPr>
        <w:b/>
        <w:color w:val="6B6B6B"/>
      </w:rPr>
    </w:pPr>
    <w:r>
      <w:rPr>
        <w:b/>
        <w:color w:val="6B6B6B"/>
        <w:bdr w:val="single" w:sz="4" w:space="0" w:color="FFFFFF"/>
      </w:rPr>
      <w:t>[compliance classification]</w:t>
    </w:r>
    <w:r w:rsidRPr="00D15F45">
      <w:t xml:space="preserve"> </w:t>
    </w:r>
    <w:r>
      <w:tab/>
      <w:t xml:space="preserve">Page </w:t>
    </w:r>
    <w:r w:rsidR="00A137F0">
      <w:fldChar w:fldCharType="begin"/>
    </w:r>
    <w:r>
      <w:instrText xml:space="preserve"> page </w:instrText>
    </w:r>
    <w:r w:rsidR="00A137F0">
      <w:fldChar w:fldCharType="separate"/>
    </w:r>
    <w:r>
      <w:t>2</w:t>
    </w:r>
    <w:r w:rsidR="00A137F0">
      <w:fldChar w:fldCharType="end"/>
    </w:r>
  </w:p>
  <w:p w:rsidR="00E81E97" w:rsidRDefault="00E81E97" w:rsidP="00D15F45">
    <w:pPr>
      <w:pStyle w:val="Footer"/>
      <w:pBdr>
        <w:top w:val="single" w:sz="2" w:space="1" w:color="484848"/>
        <w:left w:val="none" w:sz="0" w:space="0" w:color="auto"/>
      </w:pBdr>
      <w:tabs>
        <w:tab w:val="left" w:pos="8647"/>
        <w:tab w:val="left" w:pos="9072"/>
      </w:tabs>
    </w:pPr>
    <w:r w:rsidRPr="004A39AB">
      <w:rPr>
        <w:rFonts w:cs="Arial"/>
        <w:bCs/>
        <w:color w:val="6B6B6B"/>
        <w:sz w:val="16"/>
        <w:szCs w:val="16"/>
      </w:rPr>
      <w:t>The information contained in this document is proprietary.</w:t>
    </w:r>
    <w:r>
      <w:rPr>
        <w:rFonts w:cs="Arial"/>
        <w:bCs/>
        <w:color w:val="6B6B6B"/>
        <w:sz w:val="16"/>
        <w:szCs w:val="16"/>
      </w:rPr>
      <w:t xml:space="preserve"> </w:t>
    </w:r>
    <w:r w:rsidRPr="004A39AB">
      <w:rPr>
        <w:rFonts w:cs="Arial"/>
        <w:bCs/>
        <w:color w:val="6B6B6B"/>
        <w:sz w:val="16"/>
        <w:szCs w:val="16"/>
      </w:rPr>
      <w:t>Copyright © 201</w:t>
    </w:r>
    <w:r>
      <w:rPr>
        <w:rFonts w:cs="Arial"/>
        <w:bCs/>
        <w:color w:val="6B6B6B"/>
        <w:sz w:val="16"/>
        <w:szCs w:val="16"/>
      </w:rPr>
      <w:t>4</w:t>
    </w:r>
    <w:r w:rsidRPr="004A39AB">
      <w:rPr>
        <w:rFonts w:cs="Arial"/>
        <w:bCs/>
        <w:color w:val="6B6B6B"/>
        <w:sz w:val="16"/>
        <w:szCs w:val="16"/>
      </w:rPr>
      <w:t xml:space="preserve"> Capgemini. All rights reserved.</w:t>
    </w:r>
    <w:r>
      <w:rPr>
        <w:lang w:val="en-US" w:eastAsia="zh-CN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-787400</wp:posOffset>
          </wp:positionH>
          <wp:positionV relativeFrom="paragraph">
            <wp:posOffset>-8877300</wp:posOffset>
          </wp:positionV>
          <wp:extent cx="7611110" cy="6191250"/>
          <wp:effectExtent l="19050" t="0" r="8890" b="0"/>
          <wp:wrapNone/>
          <wp:docPr id="7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11110" cy="61912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E1C36" w:rsidRDefault="00BE1C36">
      <w:pPr>
        <w:spacing w:after="0" w:line="240" w:lineRule="auto"/>
      </w:pPr>
      <w:r>
        <w:separator/>
      </w:r>
    </w:p>
  </w:footnote>
  <w:footnote w:type="continuationSeparator" w:id="0">
    <w:p w:rsidR="00BE1C36" w:rsidRDefault="00BE1C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81E97" w:rsidRPr="00E50420" w:rsidRDefault="00A137F0" w:rsidP="00D65500">
    <w:pPr>
      <w:pStyle w:val="Header"/>
      <w:tabs>
        <w:tab w:val="clear" w:pos="4680"/>
        <w:tab w:val="clear" w:pos="9360"/>
      </w:tabs>
      <w:jc w:val="right"/>
    </w:pPr>
    <w:r w:rsidRPr="00A137F0">
      <w:rPr>
        <w:lang w:eastAsia="en-US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left:0;text-align:left;margin-left:142pt;margin-top:-32.3pt;width:341.6pt;height:20.65pt;z-index:251660800;mso-width-relative:margin;mso-height-relative:margin" stroked="f">
          <v:textbox style="mso-next-textbox:#_x0000_s2050" inset="0,0,0,0">
            <w:txbxContent>
              <w:p w:rsidR="00E81E97" w:rsidRPr="00BB2271" w:rsidRDefault="002A7009" w:rsidP="00BB2271">
                <w:pPr>
                  <w:jc w:val="right"/>
                  <w:rPr>
                    <w:rFonts w:eastAsia="PMingLiU"/>
                    <w:szCs w:val="24"/>
                    <w:lang w:eastAsia="en-US"/>
                  </w:rPr>
                </w:pPr>
                <w:ins w:id="54" w:author="hchan" w:date="2019-05-17T14:07:00Z">
                  <w:r w:rsidRPr="002A7009">
                    <w:rPr>
                      <w:rFonts w:eastAsia="PMingLiU"/>
                      <w:b/>
                      <w:szCs w:val="24"/>
                      <w:lang w:eastAsia="zh-CN"/>
                    </w:rPr>
                    <w:t>P2P_1.0.2.18</w:t>
                  </w:r>
                </w:ins>
                <w:del w:id="55" w:author="hchan" w:date="2019-05-17T14:07:00Z">
                  <w:r w:rsidR="00E81E97" w:rsidDel="002A7009">
                    <w:rPr>
                      <w:rFonts w:eastAsia="PMingLiU"/>
                      <w:b/>
                      <w:szCs w:val="24"/>
                      <w:lang w:eastAsia="zh-CN"/>
                    </w:rPr>
                    <w:delText>1.2.18</w:delText>
                  </w:r>
                </w:del>
                <w:r w:rsidR="00E81E97">
                  <w:rPr>
                    <w:rFonts w:eastAsia="PMingLiU"/>
                    <w:b/>
                    <w:szCs w:val="24"/>
                    <w:lang w:eastAsia="zh-CN"/>
                  </w:rPr>
                  <w:t>_</w:t>
                </w:r>
                <w:r w:rsidR="00E81E97" w:rsidRPr="00BB2271">
                  <w:rPr>
                    <w:rFonts w:eastAsia="PMingLiU"/>
                    <w:b/>
                    <w:szCs w:val="24"/>
                    <w:lang w:eastAsia="zh-CN"/>
                  </w:rPr>
                  <w:t>DF_AP_7-Eleven Daily Invoice Interface</w:t>
                </w:r>
              </w:p>
              <w:p w:rsidR="00E81E97" w:rsidRPr="00BB2271" w:rsidRDefault="00E81E97" w:rsidP="00BB2271">
                <w:pPr>
                  <w:jc w:val="right"/>
                  <w:rPr>
                    <w:szCs w:val="24"/>
                  </w:rPr>
                </w:pPr>
                <w:r w:rsidRPr="00BB2271">
                  <w:rPr>
                    <w:b/>
                    <w:szCs w:val="24"/>
                  </w:rPr>
                  <w:t>File_SAP</w:t>
                </w:r>
              </w:p>
            </w:txbxContent>
          </v:textbox>
        </v:shape>
      </w:pict>
    </w:r>
    <w:r w:rsidR="00E81E97">
      <w:rPr>
        <w:lang w:val="en-US" w:eastAsia="zh-CN"/>
      </w:rPr>
      <w:drawing>
        <wp:anchor distT="0" distB="0" distL="114300" distR="114300" simplePos="0" relativeHeight="251659776" behindDoc="0" locked="0" layoutInCell="1" allowOverlap="1">
          <wp:simplePos x="0" y="0"/>
          <wp:positionH relativeFrom="column">
            <wp:posOffset>-387350</wp:posOffset>
          </wp:positionH>
          <wp:positionV relativeFrom="paragraph">
            <wp:posOffset>-519430</wp:posOffset>
          </wp:positionV>
          <wp:extent cx="1543050" cy="361950"/>
          <wp:effectExtent l="19050" t="0" r="0" b="0"/>
          <wp:wrapSquare wrapText="bothSides"/>
          <wp:docPr id="11" name="Picture 3" descr="C:\Users\UserSim\Desktop\Capgemini\Capgemini_logo_cmy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UserSim\Desktop\Capgemini\Capgemini_logo_cmyk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3050" cy="3619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E81E97">
      <w:rPr>
        <w:lang w:val="en-US" w:eastAsia="zh-CN"/>
      </w:rPr>
      <w:drawing>
        <wp:anchor distT="0" distB="0" distL="114300" distR="114300" simplePos="0" relativeHeight="251658752" behindDoc="1" locked="0" layoutInCell="1" allowOverlap="1">
          <wp:simplePos x="0" y="0"/>
          <wp:positionH relativeFrom="column">
            <wp:posOffset>-768350</wp:posOffset>
          </wp:positionH>
          <wp:positionV relativeFrom="paragraph">
            <wp:posOffset>-186055</wp:posOffset>
          </wp:positionV>
          <wp:extent cx="7581900" cy="476250"/>
          <wp:effectExtent l="19050" t="0" r="0" b="0"/>
          <wp:wrapNone/>
          <wp:docPr id="10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81900" cy="4762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81E97" w:rsidRPr="00260949" w:rsidRDefault="00A137F0" w:rsidP="00260949">
    <w:pPr>
      <w:pStyle w:val="Header"/>
    </w:pPr>
    <w:r w:rsidRPr="00A137F0">
      <w:rPr>
        <w:lang w:eastAsia="en-US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left:0;text-align:left;margin-left:255.65pt;margin-top:-36pt;width:239.95pt;height:15.7pt;z-index:251663872;mso-width-relative:margin;mso-height-relative:margin" stroked="f">
          <v:textbox style="mso-next-textbox:#_x0000_s2051" inset="0,0,0,0">
            <w:txbxContent>
              <w:p w:rsidR="00E81E97" w:rsidRPr="00D15F45" w:rsidRDefault="00E81E97" w:rsidP="00D15F45">
                <w:pPr>
                  <w:jc w:val="right"/>
                  <w:rPr>
                    <w:b/>
                    <w:color w:val="6B6B6B"/>
                  </w:rPr>
                </w:pPr>
                <w:r>
                  <w:rPr>
                    <w:b/>
                    <w:color w:val="6B6B6B"/>
                  </w:rPr>
                  <w:t>Title 1 – Title 2</w:t>
                </w:r>
              </w:p>
            </w:txbxContent>
          </v:textbox>
        </v:shape>
      </w:pict>
    </w:r>
    <w:r w:rsidR="00E81E97">
      <w:rPr>
        <w:lang w:val="en-US" w:eastAsia="zh-CN"/>
      </w:rPr>
      <w:drawing>
        <wp:anchor distT="0" distB="0" distL="114300" distR="114300" simplePos="0" relativeHeight="251661824" behindDoc="0" locked="0" layoutInCell="1" allowOverlap="1">
          <wp:simplePos x="0" y="0"/>
          <wp:positionH relativeFrom="column">
            <wp:posOffset>-388620</wp:posOffset>
          </wp:positionH>
          <wp:positionV relativeFrom="paragraph">
            <wp:posOffset>-521970</wp:posOffset>
          </wp:positionV>
          <wp:extent cx="1543050" cy="361950"/>
          <wp:effectExtent l="19050" t="0" r="0" b="0"/>
          <wp:wrapSquare wrapText="bothSides"/>
          <wp:docPr id="9" name="Picture 3" descr="C:\Users\UserSim\Desktop\Capgemini\Capgemini_logo_cmy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UserSim\Desktop\Capgemini\Capgemini_logo_cmyk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3050" cy="3619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E81E97">
      <w:rPr>
        <w:lang w:val="en-US" w:eastAsia="zh-CN"/>
      </w:rPr>
      <w:drawing>
        <wp:anchor distT="0" distB="0" distL="114300" distR="114300" simplePos="0" relativeHeight="251662848" behindDoc="1" locked="0" layoutInCell="1" allowOverlap="1">
          <wp:simplePos x="0" y="0"/>
          <wp:positionH relativeFrom="column">
            <wp:posOffset>-767080</wp:posOffset>
          </wp:positionH>
          <wp:positionV relativeFrom="paragraph">
            <wp:posOffset>-187325</wp:posOffset>
          </wp:positionV>
          <wp:extent cx="7581900" cy="476250"/>
          <wp:effectExtent l="19050" t="0" r="0" b="0"/>
          <wp:wrapNone/>
          <wp:docPr id="8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81900" cy="4762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D"/>
    <w:multiLevelType w:val="singleLevel"/>
    <w:tmpl w:val="0BE6D30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>
    <w:nsid w:val="FFFFFF80"/>
    <w:multiLevelType w:val="singleLevel"/>
    <w:tmpl w:val="B6E8615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2">
    <w:nsid w:val="FFFFFF81"/>
    <w:multiLevelType w:val="singleLevel"/>
    <w:tmpl w:val="7F8230A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3">
    <w:nsid w:val="FFFFFF83"/>
    <w:multiLevelType w:val="singleLevel"/>
    <w:tmpl w:val="36E451F2"/>
    <w:lvl w:ilvl="0">
      <w:start w:val="1"/>
      <w:numFmt w:val="bullet"/>
      <w:pStyle w:val="ListBullet2"/>
      <w:lvlText w:val="–"/>
      <w:lvlJc w:val="left"/>
      <w:pPr>
        <w:ind w:left="720" w:hanging="360"/>
      </w:pPr>
      <w:rPr>
        <w:rFonts w:ascii="Arial" w:hAnsi="Arial" w:hint="default"/>
        <w:color w:val="0098C7"/>
      </w:rPr>
    </w:lvl>
  </w:abstractNum>
  <w:abstractNum w:abstractNumId="4">
    <w:nsid w:val="FFFFFF89"/>
    <w:multiLevelType w:val="singleLevel"/>
    <w:tmpl w:val="ECBA5760"/>
    <w:lvl w:ilvl="0">
      <w:start w:val="1"/>
      <w:numFmt w:val="bullet"/>
      <w:pStyle w:val="ListBullet"/>
      <w:lvlText w:val="•"/>
      <w:lvlJc w:val="left"/>
      <w:pPr>
        <w:ind w:left="360" w:hanging="360"/>
      </w:pPr>
      <w:rPr>
        <w:rFonts w:ascii="Cambria" w:hAnsi="Cambria" w:hint="default"/>
        <w:color w:val="0098C7"/>
      </w:rPr>
    </w:lvl>
  </w:abstractNum>
  <w:abstractNum w:abstractNumId="5">
    <w:nsid w:val="0B3E7B75"/>
    <w:multiLevelType w:val="hybridMultilevel"/>
    <w:tmpl w:val="1F2E6F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D13360F"/>
    <w:multiLevelType w:val="hybridMultilevel"/>
    <w:tmpl w:val="1936ABCE"/>
    <w:lvl w:ilvl="0" w:tplc="04090001">
      <w:start w:val="1"/>
      <w:numFmt w:val="bullet"/>
      <w:pStyle w:val="CapBullet"/>
      <w:lvlText w:val=""/>
      <w:lvlJc w:val="left"/>
      <w:pPr>
        <w:ind w:left="720" w:hanging="360"/>
      </w:pPr>
      <w:rPr>
        <w:rFonts w:ascii="Symbol" w:hAnsi="Symbol" w:hint="default"/>
        <w:color w:val="009BCC"/>
        <w:sz w:val="19"/>
        <w:szCs w:val="18"/>
      </w:rPr>
    </w:lvl>
    <w:lvl w:ilvl="1" w:tplc="04090003">
      <w:start w:val="1"/>
      <w:numFmt w:val="bullet"/>
      <w:lvlText w:val=""/>
      <w:lvlJc w:val="left"/>
      <w:pPr>
        <w:ind w:left="1800" w:hanging="360"/>
      </w:pPr>
      <w:rPr>
        <w:rFonts w:ascii="Wingdings" w:hAnsi="Wingdings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EDE01A3"/>
    <w:multiLevelType w:val="hybridMultilevel"/>
    <w:tmpl w:val="53263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882893"/>
    <w:multiLevelType w:val="hybridMultilevel"/>
    <w:tmpl w:val="50542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153B3769"/>
    <w:multiLevelType w:val="hybridMultilevel"/>
    <w:tmpl w:val="BC2C6E0C"/>
    <w:lvl w:ilvl="0" w:tplc="04090001">
      <w:start w:val="1"/>
      <w:numFmt w:val="bullet"/>
      <w:pStyle w:val="ListBullet3"/>
      <w:lvlText w:val="•"/>
      <w:lvlJc w:val="left"/>
      <w:pPr>
        <w:ind w:left="1080" w:hanging="360"/>
      </w:pPr>
      <w:rPr>
        <w:rFonts w:ascii="Arial" w:hAnsi="Arial" w:hint="default"/>
        <w:color w:val="0098C7"/>
      </w:rPr>
    </w:lvl>
    <w:lvl w:ilvl="1" w:tplc="0409000D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16335ED7"/>
    <w:multiLevelType w:val="hybridMultilevel"/>
    <w:tmpl w:val="38569B4A"/>
    <w:lvl w:ilvl="0" w:tplc="04090001">
      <w:start w:val="1"/>
      <w:numFmt w:val="lowerLetter"/>
      <w:pStyle w:val="ListNumber2"/>
      <w:lvlText w:val="%1."/>
      <w:lvlJc w:val="left"/>
      <w:pPr>
        <w:ind w:left="720" w:hanging="360"/>
      </w:pPr>
      <w:rPr>
        <w:rFonts w:ascii="Candara" w:hAnsi="Candara" w:hint="default"/>
        <w:b/>
        <w:bCs/>
        <w:i w:val="0"/>
        <w:iCs w:val="0"/>
        <w:sz w:val="24"/>
        <w:szCs w:val="24"/>
      </w:rPr>
    </w:lvl>
    <w:lvl w:ilvl="1" w:tplc="0409000D" w:tentative="1">
      <w:start w:val="1"/>
      <w:numFmt w:val="lowerLetter"/>
      <w:lvlText w:val="%2."/>
      <w:lvlJc w:val="left"/>
      <w:pPr>
        <w:ind w:left="1800" w:hanging="360"/>
      </w:pPr>
    </w:lvl>
    <w:lvl w:ilvl="2" w:tplc="04090005" w:tentative="1">
      <w:start w:val="1"/>
      <w:numFmt w:val="lowerRoman"/>
      <w:lvlText w:val="%3."/>
      <w:lvlJc w:val="right"/>
      <w:pPr>
        <w:ind w:left="2520" w:hanging="180"/>
      </w:pPr>
    </w:lvl>
    <w:lvl w:ilvl="3" w:tplc="04090001" w:tentative="1">
      <w:start w:val="1"/>
      <w:numFmt w:val="decimal"/>
      <w:lvlText w:val="%4."/>
      <w:lvlJc w:val="left"/>
      <w:pPr>
        <w:ind w:left="3240" w:hanging="360"/>
      </w:pPr>
    </w:lvl>
    <w:lvl w:ilvl="4" w:tplc="04090003" w:tentative="1">
      <w:start w:val="1"/>
      <w:numFmt w:val="lowerLetter"/>
      <w:lvlText w:val="%5."/>
      <w:lvlJc w:val="left"/>
      <w:pPr>
        <w:ind w:left="3960" w:hanging="360"/>
      </w:pPr>
    </w:lvl>
    <w:lvl w:ilvl="5" w:tplc="04090005" w:tentative="1">
      <w:start w:val="1"/>
      <w:numFmt w:val="lowerRoman"/>
      <w:lvlText w:val="%6."/>
      <w:lvlJc w:val="right"/>
      <w:pPr>
        <w:ind w:left="4680" w:hanging="180"/>
      </w:pPr>
    </w:lvl>
    <w:lvl w:ilvl="6" w:tplc="04090001" w:tentative="1">
      <w:start w:val="1"/>
      <w:numFmt w:val="decimal"/>
      <w:lvlText w:val="%7."/>
      <w:lvlJc w:val="left"/>
      <w:pPr>
        <w:ind w:left="5400" w:hanging="360"/>
      </w:pPr>
    </w:lvl>
    <w:lvl w:ilvl="7" w:tplc="04090003" w:tentative="1">
      <w:start w:val="1"/>
      <w:numFmt w:val="lowerLetter"/>
      <w:lvlText w:val="%8."/>
      <w:lvlJc w:val="left"/>
      <w:pPr>
        <w:ind w:left="6120" w:hanging="360"/>
      </w:pPr>
    </w:lvl>
    <w:lvl w:ilvl="8" w:tplc="04090005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16D359D4"/>
    <w:multiLevelType w:val="multilevel"/>
    <w:tmpl w:val="26BEC9F4"/>
    <w:styleLink w:val="DocumentList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4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1C03537D"/>
    <w:multiLevelType w:val="hybridMultilevel"/>
    <w:tmpl w:val="242039D8"/>
    <w:lvl w:ilvl="0" w:tplc="17E29380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1FDA3005"/>
    <w:multiLevelType w:val="hybridMultilevel"/>
    <w:tmpl w:val="372879E6"/>
    <w:lvl w:ilvl="0" w:tplc="110A1104">
      <w:start w:val="1"/>
      <w:numFmt w:val="decimal"/>
      <w:pStyle w:val="Numbers"/>
      <w:lvlText w:val="%1."/>
      <w:lvlJc w:val="left"/>
      <w:pPr>
        <w:ind w:left="720" w:hanging="360"/>
      </w:pPr>
      <w:rPr>
        <w:rFonts w:ascii="Candara" w:hAnsi="Candara" w:hint="default"/>
        <w:b/>
        <w:i w:val="0"/>
        <w:color w:val="0098C7"/>
        <w:sz w:val="24"/>
      </w:rPr>
    </w:lvl>
    <w:lvl w:ilvl="1" w:tplc="26BA2640" w:tentative="1">
      <w:start w:val="1"/>
      <w:numFmt w:val="lowerLetter"/>
      <w:lvlText w:val="%2."/>
      <w:lvlJc w:val="left"/>
      <w:pPr>
        <w:ind w:left="1440" w:hanging="360"/>
      </w:pPr>
    </w:lvl>
    <w:lvl w:ilvl="2" w:tplc="DA0ECF72" w:tentative="1">
      <w:start w:val="1"/>
      <w:numFmt w:val="lowerRoman"/>
      <w:lvlText w:val="%3."/>
      <w:lvlJc w:val="right"/>
      <w:pPr>
        <w:ind w:left="2160" w:hanging="180"/>
      </w:pPr>
    </w:lvl>
    <w:lvl w:ilvl="3" w:tplc="E910ADF0" w:tentative="1">
      <w:start w:val="1"/>
      <w:numFmt w:val="decimal"/>
      <w:lvlText w:val="%4."/>
      <w:lvlJc w:val="left"/>
      <w:pPr>
        <w:ind w:left="2880" w:hanging="360"/>
      </w:pPr>
    </w:lvl>
    <w:lvl w:ilvl="4" w:tplc="55C61DFE" w:tentative="1">
      <w:start w:val="1"/>
      <w:numFmt w:val="lowerLetter"/>
      <w:lvlText w:val="%5."/>
      <w:lvlJc w:val="left"/>
      <w:pPr>
        <w:ind w:left="3600" w:hanging="360"/>
      </w:pPr>
    </w:lvl>
    <w:lvl w:ilvl="5" w:tplc="0C00C0F0" w:tentative="1">
      <w:start w:val="1"/>
      <w:numFmt w:val="lowerRoman"/>
      <w:lvlText w:val="%6."/>
      <w:lvlJc w:val="right"/>
      <w:pPr>
        <w:ind w:left="4320" w:hanging="180"/>
      </w:pPr>
    </w:lvl>
    <w:lvl w:ilvl="6" w:tplc="40926C0A" w:tentative="1">
      <w:start w:val="1"/>
      <w:numFmt w:val="decimal"/>
      <w:lvlText w:val="%7."/>
      <w:lvlJc w:val="left"/>
      <w:pPr>
        <w:ind w:left="5040" w:hanging="360"/>
      </w:pPr>
    </w:lvl>
    <w:lvl w:ilvl="7" w:tplc="40F426D4" w:tentative="1">
      <w:start w:val="1"/>
      <w:numFmt w:val="lowerLetter"/>
      <w:lvlText w:val="%8."/>
      <w:lvlJc w:val="left"/>
      <w:pPr>
        <w:ind w:left="5760" w:hanging="360"/>
      </w:pPr>
    </w:lvl>
    <w:lvl w:ilvl="8" w:tplc="198EBA3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39F089D"/>
    <w:multiLevelType w:val="hybridMultilevel"/>
    <w:tmpl w:val="28E08D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67F6A45"/>
    <w:multiLevelType w:val="multilevel"/>
    <w:tmpl w:val="1AF0CD6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ascii="Candara" w:hAnsi="Candara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>
    <w:nsid w:val="3B270027"/>
    <w:multiLevelType w:val="hybridMultilevel"/>
    <w:tmpl w:val="67326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1870D0D"/>
    <w:multiLevelType w:val="hybridMultilevel"/>
    <w:tmpl w:val="58C6F698"/>
    <w:lvl w:ilvl="0" w:tplc="C234FFF0">
      <w:start w:val="1"/>
      <w:numFmt w:val="lowerRoman"/>
      <w:pStyle w:val="ListNumber3"/>
      <w:lvlText w:val="%1."/>
      <w:lvlJc w:val="right"/>
      <w:pPr>
        <w:ind w:left="1080" w:hanging="360"/>
      </w:pPr>
      <w:rPr>
        <w:rFonts w:ascii="Candara" w:hAnsi="Candara" w:hint="default"/>
        <w:b/>
        <w:bCs/>
        <w:i w:val="0"/>
        <w:iCs w:val="0"/>
        <w:color w:val="484848"/>
        <w:sz w:val="24"/>
        <w:szCs w:val="24"/>
      </w:rPr>
    </w:lvl>
    <w:lvl w:ilvl="1" w:tplc="30523806" w:tentative="1">
      <w:start w:val="1"/>
      <w:numFmt w:val="lowerLetter"/>
      <w:lvlText w:val="%2."/>
      <w:lvlJc w:val="left"/>
      <w:pPr>
        <w:ind w:left="1800" w:hanging="360"/>
      </w:pPr>
    </w:lvl>
    <w:lvl w:ilvl="2" w:tplc="95520128" w:tentative="1">
      <w:start w:val="1"/>
      <w:numFmt w:val="lowerRoman"/>
      <w:lvlText w:val="%3."/>
      <w:lvlJc w:val="right"/>
      <w:pPr>
        <w:ind w:left="2520" w:hanging="180"/>
      </w:pPr>
    </w:lvl>
    <w:lvl w:ilvl="3" w:tplc="AB90617C" w:tentative="1">
      <w:start w:val="1"/>
      <w:numFmt w:val="decimal"/>
      <w:lvlText w:val="%4."/>
      <w:lvlJc w:val="left"/>
      <w:pPr>
        <w:ind w:left="3240" w:hanging="360"/>
      </w:pPr>
    </w:lvl>
    <w:lvl w:ilvl="4" w:tplc="64D82222" w:tentative="1">
      <w:start w:val="1"/>
      <w:numFmt w:val="lowerLetter"/>
      <w:lvlText w:val="%5."/>
      <w:lvlJc w:val="left"/>
      <w:pPr>
        <w:ind w:left="3960" w:hanging="360"/>
      </w:pPr>
    </w:lvl>
    <w:lvl w:ilvl="5" w:tplc="EC3AF600" w:tentative="1">
      <w:start w:val="1"/>
      <w:numFmt w:val="lowerRoman"/>
      <w:lvlText w:val="%6."/>
      <w:lvlJc w:val="right"/>
      <w:pPr>
        <w:ind w:left="4680" w:hanging="180"/>
      </w:pPr>
    </w:lvl>
    <w:lvl w:ilvl="6" w:tplc="E00E3780" w:tentative="1">
      <w:start w:val="1"/>
      <w:numFmt w:val="decimal"/>
      <w:lvlText w:val="%7."/>
      <w:lvlJc w:val="left"/>
      <w:pPr>
        <w:ind w:left="5400" w:hanging="360"/>
      </w:pPr>
    </w:lvl>
    <w:lvl w:ilvl="7" w:tplc="7FD6C890" w:tentative="1">
      <w:start w:val="1"/>
      <w:numFmt w:val="lowerLetter"/>
      <w:lvlText w:val="%8."/>
      <w:lvlJc w:val="left"/>
      <w:pPr>
        <w:ind w:left="6120" w:hanging="360"/>
      </w:pPr>
    </w:lvl>
    <w:lvl w:ilvl="8" w:tplc="C2CCACD2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4B153083"/>
    <w:multiLevelType w:val="hybridMultilevel"/>
    <w:tmpl w:val="BB343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32B535E"/>
    <w:multiLevelType w:val="hybridMultilevel"/>
    <w:tmpl w:val="40AE9ED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59B968F0"/>
    <w:multiLevelType w:val="hybridMultilevel"/>
    <w:tmpl w:val="0FB03D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676300E7"/>
    <w:multiLevelType w:val="hybridMultilevel"/>
    <w:tmpl w:val="169E1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78D5B28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9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4">
    <w:nsid w:val="71466AEB"/>
    <w:multiLevelType w:val="hybridMultilevel"/>
    <w:tmpl w:val="FE4EC29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78860E24"/>
    <w:multiLevelType w:val="hybridMultilevel"/>
    <w:tmpl w:val="C400DE08"/>
    <w:lvl w:ilvl="0" w:tplc="453454E0">
      <w:start w:val="1"/>
      <w:numFmt w:val="bullet"/>
      <w:pStyle w:val="Bullet1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 w:tplc="80666C9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 w:tplc="F6DCF4C4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CCE0601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4DB81DB0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37926E0A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BEAD05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21A63116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8FC87FD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>
    <w:nsid w:val="7DA918BB"/>
    <w:multiLevelType w:val="hybridMultilevel"/>
    <w:tmpl w:val="DEF639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DC41965"/>
    <w:multiLevelType w:val="hybridMultilevel"/>
    <w:tmpl w:val="BDF04D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7EB66B0C"/>
    <w:multiLevelType w:val="hybridMultilevel"/>
    <w:tmpl w:val="FC7A6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12"/>
  </w:num>
  <w:num w:numId="6">
    <w:abstractNumId w:val="16"/>
  </w:num>
  <w:num w:numId="7">
    <w:abstractNumId w:val="14"/>
  </w:num>
  <w:num w:numId="8">
    <w:abstractNumId w:val="18"/>
  </w:num>
  <w:num w:numId="9">
    <w:abstractNumId w:val="9"/>
  </w:num>
  <w:num w:numId="10">
    <w:abstractNumId w:val="10"/>
  </w:num>
  <w:num w:numId="11">
    <w:abstractNumId w:val="6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</w:num>
  <w:num w:numId="13">
    <w:abstractNumId w:val="11"/>
  </w:num>
  <w:num w:numId="14">
    <w:abstractNumId w:val="25"/>
  </w:num>
  <w:num w:numId="15">
    <w:abstractNumId w:val="23"/>
  </w:num>
  <w:num w:numId="16">
    <w:abstractNumId w:val="23"/>
  </w:num>
  <w:num w:numId="17">
    <w:abstractNumId w:val="23"/>
  </w:num>
  <w:num w:numId="18">
    <w:abstractNumId w:val="23"/>
  </w:num>
  <w:num w:numId="19">
    <w:abstractNumId w:val="23"/>
  </w:num>
  <w:num w:numId="20">
    <w:abstractNumId w:val="23"/>
  </w:num>
  <w:num w:numId="21">
    <w:abstractNumId w:val="23"/>
  </w:num>
  <w:num w:numId="22">
    <w:abstractNumId w:val="23"/>
  </w:num>
  <w:num w:numId="23">
    <w:abstractNumId w:val="23"/>
  </w:num>
  <w:num w:numId="24">
    <w:abstractNumId w:val="6"/>
  </w:num>
  <w:num w:numId="25">
    <w:abstractNumId w:val="19"/>
  </w:num>
  <w:num w:numId="26">
    <w:abstractNumId w:val="21"/>
  </w:num>
  <w:num w:numId="27">
    <w:abstractNumId w:val="22"/>
  </w:num>
  <w:num w:numId="28">
    <w:abstractNumId w:val="28"/>
  </w:num>
  <w:num w:numId="29">
    <w:abstractNumId w:val="17"/>
  </w:num>
  <w:num w:numId="30">
    <w:abstractNumId w:val="24"/>
  </w:num>
  <w:num w:numId="31">
    <w:abstractNumId w:val="20"/>
  </w:num>
  <w:num w:numId="32">
    <w:abstractNumId w:val="7"/>
  </w:num>
  <w:num w:numId="33">
    <w:abstractNumId w:val="13"/>
  </w:num>
  <w:num w:numId="34">
    <w:abstractNumId w:val="27"/>
  </w:num>
  <w:num w:numId="35">
    <w:abstractNumId w:val="8"/>
  </w:num>
  <w:num w:numId="36">
    <w:abstractNumId w:val="15"/>
  </w:num>
  <w:num w:numId="37">
    <w:abstractNumId w:val="5"/>
  </w:num>
  <w:num w:numId="38">
    <w:abstractNumId w:val="26"/>
  </w:num>
  <w:num w:numId="39">
    <w:abstractNumId w:val="21"/>
  </w:num>
  <w:numIdMacAtCleanup w:val="15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Chen, Halie">
    <w15:presenceInfo w15:providerId="AD" w15:userId="S-1-5-21-1531082355-734649621-3782574898-1322983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attachedTemplate r:id="rId1"/>
  <w:stylePaneFormatFilter w:val="1028"/>
  <w:trackRevisions/>
  <w:defaultTabStop w:val="720"/>
  <w:drawingGridHorizontalSpacing w:val="100"/>
  <w:drawingGridVerticalSpacing w:val="144"/>
  <w:displayHorizontalDrawingGridEvery w:val="2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E657B8"/>
    <w:rsid w:val="00001F28"/>
    <w:rsid w:val="00003BE8"/>
    <w:rsid w:val="00005508"/>
    <w:rsid w:val="00017391"/>
    <w:rsid w:val="00022E53"/>
    <w:rsid w:val="000239B6"/>
    <w:rsid w:val="000256FE"/>
    <w:rsid w:val="000312AF"/>
    <w:rsid w:val="000331C5"/>
    <w:rsid w:val="00043D03"/>
    <w:rsid w:val="00050CBB"/>
    <w:rsid w:val="00050E6D"/>
    <w:rsid w:val="0005181B"/>
    <w:rsid w:val="0005231F"/>
    <w:rsid w:val="00057C0E"/>
    <w:rsid w:val="00071FA3"/>
    <w:rsid w:val="000756E7"/>
    <w:rsid w:val="00080EF1"/>
    <w:rsid w:val="000827E2"/>
    <w:rsid w:val="0009200E"/>
    <w:rsid w:val="000944CC"/>
    <w:rsid w:val="000971E8"/>
    <w:rsid w:val="000A0C33"/>
    <w:rsid w:val="000A56A1"/>
    <w:rsid w:val="000A7BD2"/>
    <w:rsid w:val="000B0775"/>
    <w:rsid w:val="000B1DDD"/>
    <w:rsid w:val="000B6061"/>
    <w:rsid w:val="000C0E58"/>
    <w:rsid w:val="000C36C5"/>
    <w:rsid w:val="000C6073"/>
    <w:rsid w:val="000D54BB"/>
    <w:rsid w:val="000D789E"/>
    <w:rsid w:val="000E1D49"/>
    <w:rsid w:val="000E49E0"/>
    <w:rsid w:val="000F104B"/>
    <w:rsid w:val="000F73D0"/>
    <w:rsid w:val="00116785"/>
    <w:rsid w:val="00116CCC"/>
    <w:rsid w:val="00117F3C"/>
    <w:rsid w:val="0012184D"/>
    <w:rsid w:val="00122534"/>
    <w:rsid w:val="00122777"/>
    <w:rsid w:val="00123722"/>
    <w:rsid w:val="00125071"/>
    <w:rsid w:val="0012554A"/>
    <w:rsid w:val="00130E3C"/>
    <w:rsid w:val="00131158"/>
    <w:rsid w:val="00132EA0"/>
    <w:rsid w:val="0013344B"/>
    <w:rsid w:val="0014089F"/>
    <w:rsid w:val="001408B1"/>
    <w:rsid w:val="00143401"/>
    <w:rsid w:val="00145AA9"/>
    <w:rsid w:val="00145FE3"/>
    <w:rsid w:val="001468ED"/>
    <w:rsid w:val="00152110"/>
    <w:rsid w:val="00172DF6"/>
    <w:rsid w:val="0017324E"/>
    <w:rsid w:val="001759A8"/>
    <w:rsid w:val="00175AED"/>
    <w:rsid w:val="00177A15"/>
    <w:rsid w:val="0018303D"/>
    <w:rsid w:val="00196B1E"/>
    <w:rsid w:val="001B03E4"/>
    <w:rsid w:val="001B2C2F"/>
    <w:rsid w:val="001B462D"/>
    <w:rsid w:val="001C6C6B"/>
    <w:rsid w:val="001D3AA0"/>
    <w:rsid w:val="001E3AC0"/>
    <w:rsid w:val="001E3E05"/>
    <w:rsid w:val="001E6A21"/>
    <w:rsid w:val="001E71B8"/>
    <w:rsid w:val="001F55C8"/>
    <w:rsid w:val="002010A3"/>
    <w:rsid w:val="00201B96"/>
    <w:rsid w:val="00201C29"/>
    <w:rsid w:val="00206277"/>
    <w:rsid w:val="002079E8"/>
    <w:rsid w:val="0021386E"/>
    <w:rsid w:val="00222F2E"/>
    <w:rsid w:val="00225D96"/>
    <w:rsid w:val="0022729C"/>
    <w:rsid w:val="00242156"/>
    <w:rsid w:val="00243D7F"/>
    <w:rsid w:val="00256CDC"/>
    <w:rsid w:val="00260949"/>
    <w:rsid w:val="00262CE6"/>
    <w:rsid w:val="00263575"/>
    <w:rsid w:val="0026455A"/>
    <w:rsid w:val="00265419"/>
    <w:rsid w:val="00266415"/>
    <w:rsid w:val="0026648A"/>
    <w:rsid w:val="00266D4D"/>
    <w:rsid w:val="002749FC"/>
    <w:rsid w:val="002777A4"/>
    <w:rsid w:val="00277907"/>
    <w:rsid w:val="002910E6"/>
    <w:rsid w:val="002930A8"/>
    <w:rsid w:val="0029332A"/>
    <w:rsid w:val="002A374A"/>
    <w:rsid w:val="002A3F8C"/>
    <w:rsid w:val="002A7009"/>
    <w:rsid w:val="002D3FD6"/>
    <w:rsid w:val="002D7742"/>
    <w:rsid w:val="002E4D23"/>
    <w:rsid w:val="002F0CCE"/>
    <w:rsid w:val="002F1E27"/>
    <w:rsid w:val="002F68DD"/>
    <w:rsid w:val="00301650"/>
    <w:rsid w:val="00302667"/>
    <w:rsid w:val="003044D0"/>
    <w:rsid w:val="00305621"/>
    <w:rsid w:val="00306DB5"/>
    <w:rsid w:val="0031349B"/>
    <w:rsid w:val="003167B3"/>
    <w:rsid w:val="00317718"/>
    <w:rsid w:val="003227FB"/>
    <w:rsid w:val="003319F4"/>
    <w:rsid w:val="00340A13"/>
    <w:rsid w:val="00341E2E"/>
    <w:rsid w:val="003438D9"/>
    <w:rsid w:val="003466C6"/>
    <w:rsid w:val="00356CF9"/>
    <w:rsid w:val="003574AD"/>
    <w:rsid w:val="00361911"/>
    <w:rsid w:val="00370B2B"/>
    <w:rsid w:val="00370DC4"/>
    <w:rsid w:val="00373212"/>
    <w:rsid w:val="003776EF"/>
    <w:rsid w:val="00381512"/>
    <w:rsid w:val="00382047"/>
    <w:rsid w:val="00387B57"/>
    <w:rsid w:val="003948C1"/>
    <w:rsid w:val="00394EA7"/>
    <w:rsid w:val="00395302"/>
    <w:rsid w:val="003A55C2"/>
    <w:rsid w:val="003B0D1A"/>
    <w:rsid w:val="003B30FE"/>
    <w:rsid w:val="003C58E0"/>
    <w:rsid w:val="003C65BF"/>
    <w:rsid w:val="003D0B99"/>
    <w:rsid w:val="003D5B9F"/>
    <w:rsid w:val="003E058C"/>
    <w:rsid w:val="003E1D23"/>
    <w:rsid w:val="003E5C1F"/>
    <w:rsid w:val="003F15B5"/>
    <w:rsid w:val="003F172E"/>
    <w:rsid w:val="003F3B26"/>
    <w:rsid w:val="004003A0"/>
    <w:rsid w:val="00400CDA"/>
    <w:rsid w:val="00410917"/>
    <w:rsid w:val="00417BD2"/>
    <w:rsid w:val="00417DC9"/>
    <w:rsid w:val="0042577F"/>
    <w:rsid w:val="00436AE1"/>
    <w:rsid w:val="00440523"/>
    <w:rsid w:val="00440F58"/>
    <w:rsid w:val="00442CE3"/>
    <w:rsid w:val="00443F5E"/>
    <w:rsid w:val="00445E45"/>
    <w:rsid w:val="00446E1D"/>
    <w:rsid w:val="00447132"/>
    <w:rsid w:val="00456F77"/>
    <w:rsid w:val="00457E94"/>
    <w:rsid w:val="004637DD"/>
    <w:rsid w:val="00470F0B"/>
    <w:rsid w:val="0047509A"/>
    <w:rsid w:val="004A39AB"/>
    <w:rsid w:val="004A7433"/>
    <w:rsid w:val="004B59AC"/>
    <w:rsid w:val="004B7B0A"/>
    <w:rsid w:val="004C47EB"/>
    <w:rsid w:val="004D011C"/>
    <w:rsid w:val="004D04F7"/>
    <w:rsid w:val="004D11C9"/>
    <w:rsid w:val="004D5A58"/>
    <w:rsid w:val="004E72E7"/>
    <w:rsid w:val="004F1B5C"/>
    <w:rsid w:val="004F36FB"/>
    <w:rsid w:val="004F3DA9"/>
    <w:rsid w:val="004F608F"/>
    <w:rsid w:val="005045A3"/>
    <w:rsid w:val="005053FB"/>
    <w:rsid w:val="00512A9D"/>
    <w:rsid w:val="005178CB"/>
    <w:rsid w:val="005178FC"/>
    <w:rsid w:val="0051792E"/>
    <w:rsid w:val="0052483A"/>
    <w:rsid w:val="0052489B"/>
    <w:rsid w:val="0052679D"/>
    <w:rsid w:val="00531118"/>
    <w:rsid w:val="00535C60"/>
    <w:rsid w:val="0053707B"/>
    <w:rsid w:val="00540C8B"/>
    <w:rsid w:val="00551BED"/>
    <w:rsid w:val="00556356"/>
    <w:rsid w:val="00562E7A"/>
    <w:rsid w:val="00567866"/>
    <w:rsid w:val="00577AE0"/>
    <w:rsid w:val="0058323D"/>
    <w:rsid w:val="00583F71"/>
    <w:rsid w:val="005913F4"/>
    <w:rsid w:val="005937C9"/>
    <w:rsid w:val="005966CF"/>
    <w:rsid w:val="005968DD"/>
    <w:rsid w:val="005A4949"/>
    <w:rsid w:val="005A5598"/>
    <w:rsid w:val="005B736F"/>
    <w:rsid w:val="005C1D35"/>
    <w:rsid w:val="005C323B"/>
    <w:rsid w:val="005C3E0A"/>
    <w:rsid w:val="005D576E"/>
    <w:rsid w:val="005E01A2"/>
    <w:rsid w:val="005E6BD2"/>
    <w:rsid w:val="005E7CDE"/>
    <w:rsid w:val="00604707"/>
    <w:rsid w:val="0060790D"/>
    <w:rsid w:val="00610668"/>
    <w:rsid w:val="00616442"/>
    <w:rsid w:val="00624B84"/>
    <w:rsid w:val="00624DEA"/>
    <w:rsid w:val="00627CBE"/>
    <w:rsid w:val="00630C6D"/>
    <w:rsid w:val="006319C1"/>
    <w:rsid w:val="00632040"/>
    <w:rsid w:val="00634116"/>
    <w:rsid w:val="00636B3B"/>
    <w:rsid w:val="006379F2"/>
    <w:rsid w:val="0064086C"/>
    <w:rsid w:val="00641AA8"/>
    <w:rsid w:val="00644C2E"/>
    <w:rsid w:val="00644F91"/>
    <w:rsid w:val="00646729"/>
    <w:rsid w:val="00647CA8"/>
    <w:rsid w:val="00660584"/>
    <w:rsid w:val="00662BDF"/>
    <w:rsid w:val="006635B1"/>
    <w:rsid w:val="006677DD"/>
    <w:rsid w:val="00667AD3"/>
    <w:rsid w:val="006713F7"/>
    <w:rsid w:val="00677E24"/>
    <w:rsid w:val="0068122A"/>
    <w:rsid w:val="00685371"/>
    <w:rsid w:val="006878AA"/>
    <w:rsid w:val="006912C2"/>
    <w:rsid w:val="00692A6F"/>
    <w:rsid w:val="00696EB5"/>
    <w:rsid w:val="006A3D64"/>
    <w:rsid w:val="006A5762"/>
    <w:rsid w:val="006C2A42"/>
    <w:rsid w:val="006C4732"/>
    <w:rsid w:val="006D2F55"/>
    <w:rsid w:val="006F1247"/>
    <w:rsid w:val="007001BA"/>
    <w:rsid w:val="0070115F"/>
    <w:rsid w:val="007070A2"/>
    <w:rsid w:val="007135D4"/>
    <w:rsid w:val="00713A75"/>
    <w:rsid w:val="00713BDD"/>
    <w:rsid w:val="00717BAD"/>
    <w:rsid w:val="00722321"/>
    <w:rsid w:val="00724664"/>
    <w:rsid w:val="0072707F"/>
    <w:rsid w:val="007312BB"/>
    <w:rsid w:val="00736C00"/>
    <w:rsid w:val="007451B7"/>
    <w:rsid w:val="0074575E"/>
    <w:rsid w:val="00745AF0"/>
    <w:rsid w:val="00753BDD"/>
    <w:rsid w:val="00760496"/>
    <w:rsid w:val="00764639"/>
    <w:rsid w:val="007660DE"/>
    <w:rsid w:val="00766C87"/>
    <w:rsid w:val="00767A1C"/>
    <w:rsid w:val="0077054B"/>
    <w:rsid w:val="00770867"/>
    <w:rsid w:val="00774515"/>
    <w:rsid w:val="00775C91"/>
    <w:rsid w:val="0077626D"/>
    <w:rsid w:val="00777D0A"/>
    <w:rsid w:val="00782D2D"/>
    <w:rsid w:val="00783E3F"/>
    <w:rsid w:val="0078533D"/>
    <w:rsid w:val="0079237F"/>
    <w:rsid w:val="00793CBA"/>
    <w:rsid w:val="007B14DE"/>
    <w:rsid w:val="007B31CC"/>
    <w:rsid w:val="007C32AE"/>
    <w:rsid w:val="007C363D"/>
    <w:rsid w:val="007D2D62"/>
    <w:rsid w:val="007D7756"/>
    <w:rsid w:val="007F7D3D"/>
    <w:rsid w:val="0080384A"/>
    <w:rsid w:val="00811D2B"/>
    <w:rsid w:val="00812CC6"/>
    <w:rsid w:val="00820A69"/>
    <w:rsid w:val="00822BFC"/>
    <w:rsid w:val="0082338C"/>
    <w:rsid w:val="00832635"/>
    <w:rsid w:val="00835A66"/>
    <w:rsid w:val="00837734"/>
    <w:rsid w:val="008417E0"/>
    <w:rsid w:val="008438EC"/>
    <w:rsid w:val="00847D59"/>
    <w:rsid w:val="008532D4"/>
    <w:rsid w:val="00856805"/>
    <w:rsid w:val="00857A1F"/>
    <w:rsid w:val="0086259B"/>
    <w:rsid w:val="008644A6"/>
    <w:rsid w:val="0087027F"/>
    <w:rsid w:val="00871EE3"/>
    <w:rsid w:val="0088377A"/>
    <w:rsid w:val="008854F0"/>
    <w:rsid w:val="0088598E"/>
    <w:rsid w:val="00885CEC"/>
    <w:rsid w:val="00887FA2"/>
    <w:rsid w:val="008913DF"/>
    <w:rsid w:val="00897C9D"/>
    <w:rsid w:val="008A0518"/>
    <w:rsid w:val="008A2358"/>
    <w:rsid w:val="008A5029"/>
    <w:rsid w:val="008A5567"/>
    <w:rsid w:val="008B43A0"/>
    <w:rsid w:val="008B7923"/>
    <w:rsid w:val="008C1356"/>
    <w:rsid w:val="008C6551"/>
    <w:rsid w:val="008D57B9"/>
    <w:rsid w:val="008D650A"/>
    <w:rsid w:val="008E1DDE"/>
    <w:rsid w:val="008E41DF"/>
    <w:rsid w:val="008E589E"/>
    <w:rsid w:val="008E64D3"/>
    <w:rsid w:val="008F332E"/>
    <w:rsid w:val="008F4148"/>
    <w:rsid w:val="00900AC3"/>
    <w:rsid w:val="00911F91"/>
    <w:rsid w:val="00914168"/>
    <w:rsid w:val="0092300A"/>
    <w:rsid w:val="00923D3F"/>
    <w:rsid w:val="00926AB1"/>
    <w:rsid w:val="00932196"/>
    <w:rsid w:val="009323C3"/>
    <w:rsid w:val="00936096"/>
    <w:rsid w:val="0094566F"/>
    <w:rsid w:val="00947476"/>
    <w:rsid w:val="009501A2"/>
    <w:rsid w:val="00956690"/>
    <w:rsid w:val="00957AA7"/>
    <w:rsid w:val="00960126"/>
    <w:rsid w:val="00963AEE"/>
    <w:rsid w:val="00967C34"/>
    <w:rsid w:val="00967F45"/>
    <w:rsid w:val="00971571"/>
    <w:rsid w:val="00973986"/>
    <w:rsid w:val="009818BC"/>
    <w:rsid w:val="0098486E"/>
    <w:rsid w:val="009858E2"/>
    <w:rsid w:val="00990E54"/>
    <w:rsid w:val="00992665"/>
    <w:rsid w:val="009947C6"/>
    <w:rsid w:val="009973D4"/>
    <w:rsid w:val="009A4AAB"/>
    <w:rsid w:val="009A5642"/>
    <w:rsid w:val="009A6505"/>
    <w:rsid w:val="009B2108"/>
    <w:rsid w:val="009C2893"/>
    <w:rsid w:val="009D1621"/>
    <w:rsid w:val="009D58DF"/>
    <w:rsid w:val="009E489D"/>
    <w:rsid w:val="009F7696"/>
    <w:rsid w:val="009F7985"/>
    <w:rsid w:val="00A01377"/>
    <w:rsid w:val="00A05204"/>
    <w:rsid w:val="00A0551A"/>
    <w:rsid w:val="00A11A9F"/>
    <w:rsid w:val="00A11FD9"/>
    <w:rsid w:val="00A137F0"/>
    <w:rsid w:val="00A27453"/>
    <w:rsid w:val="00A40CE6"/>
    <w:rsid w:val="00A44BC1"/>
    <w:rsid w:val="00A50D15"/>
    <w:rsid w:val="00A52EE4"/>
    <w:rsid w:val="00A54B21"/>
    <w:rsid w:val="00A61B1C"/>
    <w:rsid w:val="00A65E00"/>
    <w:rsid w:val="00A66131"/>
    <w:rsid w:val="00A75094"/>
    <w:rsid w:val="00A77924"/>
    <w:rsid w:val="00A9154F"/>
    <w:rsid w:val="00AA4501"/>
    <w:rsid w:val="00AA675A"/>
    <w:rsid w:val="00AB102F"/>
    <w:rsid w:val="00AB15F7"/>
    <w:rsid w:val="00AC0E5C"/>
    <w:rsid w:val="00AC6471"/>
    <w:rsid w:val="00AD0CA0"/>
    <w:rsid w:val="00AD2E2F"/>
    <w:rsid w:val="00AD53A7"/>
    <w:rsid w:val="00AE0C1F"/>
    <w:rsid w:val="00AF0C20"/>
    <w:rsid w:val="00AF0CD9"/>
    <w:rsid w:val="00AF681D"/>
    <w:rsid w:val="00AF7A11"/>
    <w:rsid w:val="00B05D5D"/>
    <w:rsid w:val="00B06E50"/>
    <w:rsid w:val="00B16FF5"/>
    <w:rsid w:val="00B22265"/>
    <w:rsid w:val="00B24F92"/>
    <w:rsid w:val="00B27383"/>
    <w:rsid w:val="00B35857"/>
    <w:rsid w:val="00B35C68"/>
    <w:rsid w:val="00B36E85"/>
    <w:rsid w:val="00B376E4"/>
    <w:rsid w:val="00B37AA9"/>
    <w:rsid w:val="00B41890"/>
    <w:rsid w:val="00B46003"/>
    <w:rsid w:val="00B55D96"/>
    <w:rsid w:val="00B61E6E"/>
    <w:rsid w:val="00B66D72"/>
    <w:rsid w:val="00B71E3D"/>
    <w:rsid w:val="00B744ED"/>
    <w:rsid w:val="00B751A9"/>
    <w:rsid w:val="00B802AF"/>
    <w:rsid w:val="00B81285"/>
    <w:rsid w:val="00B835D9"/>
    <w:rsid w:val="00B87895"/>
    <w:rsid w:val="00B95E11"/>
    <w:rsid w:val="00BA1437"/>
    <w:rsid w:val="00BA260C"/>
    <w:rsid w:val="00BA3003"/>
    <w:rsid w:val="00BA579D"/>
    <w:rsid w:val="00BA5D73"/>
    <w:rsid w:val="00BB019D"/>
    <w:rsid w:val="00BB094F"/>
    <w:rsid w:val="00BB2271"/>
    <w:rsid w:val="00BB6169"/>
    <w:rsid w:val="00BC4045"/>
    <w:rsid w:val="00BC587B"/>
    <w:rsid w:val="00BD00C0"/>
    <w:rsid w:val="00BD3BFE"/>
    <w:rsid w:val="00BE1C36"/>
    <w:rsid w:val="00BE70A9"/>
    <w:rsid w:val="00BF145E"/>
    <w:rsid w:val="00BF1854"/>
    <w:rsid w:val="00C0306F"/>
    <w:rsid w:val="00C03BA2"/>
    <w:rsid w:val="00C12E06"/>
    <w:rsid w:val="00C21AB0"/>
    <w:rsid w:val="00C25D34"/>
    <w:rsid w:val="00C26A1D"/>
    <w:rsid w:val="00C3671E"/>
    <w:rsid w:val="00C457AD"/>
    <w:rsid w:val="00C46BA1"/>
    <w:rsid w:val="00C470B4"/>
    <w:rsid w:val="00C4744D"/>
    <w:rsid w:val="00C51FE3"/>
    <w:rsid w:val="00C53594"/>
    <w:rsid w:val="00C53901"/>
    <w:rsid w:val="00C548AA"/>
    <w:rsid w:val="00C54CF6"/>
    <w:rsid w:val="00C63589"/>
    <w:rsid w:val="00C70D53"/>
    <w:rsid w:val="00C7656E"/>
    <w:rsid w:val="00C80404"/>
    <w:rsid w:val="00C90FE6"/>
    <w:rsid w:val="00C910A8"/>
    <w:rsid w:val="00CA0562"/>
    <w:rsid w:val="00CA0DF0"/>
    <w:rsid w:val="00CA51DF"/>
    <w:rsid w:val="00CB09F6"/>
    <w:rsid w:val="00CB7A73"/>
    <w:rsid w:val="00CC1DA6"/>
    <w:rsid w:val="00CC2AFD"/>
    <w:rsid w:val="00CD2111"/>
    <w:rsid w:val="00CD2607"/>
    <w:rsid w:val="00CE5AFF"/>
    <w:rsid w:val="00CE6E2F"/>
    <w:rsid w:val="00CE7263"/>
    <w:rsid w:val="00CF01B0"/>
    <w:rsid w:val="00D01A41"/>
    <w:rsid w:val="00D01B67"/>
    <w:rsid w:val="00D10508"/>
    <w:rsid w:val="00D1098B"/>
    <w:rsid w:val="00D10A5B"/>
    <w:rsid w:val="00D13D3B"/>
    <w:rsid w:val="00D15F45"/>
    <w:rsid w:val="00D203C4"/>
    <w:rsid w:val="00D249E0"/>
    <w:rsid w:val="00D345A7"/>
    <w:rsid w:val="00D36B31"/>
    <w:rsid w:val="00D447AE"/>
    <w:rsid w:val="00D45B3A"/>
    <w:rsid w:val="00D500BA"/>
    <w:rsid w:val="00D50383"/>
    <w:rsid w:val="00D51886"/>
    <w:rsid w:val="00D52134"/>
    <w:rsid w:val="00D52D54"/>
    <w:rsid w:val="00D52D98"/>
    <w:rsid w:val="00D63211"/>
    <w:rsid w:val="00D65500"/>
    <w:rsid w:val="00D666A3"/>
    <w:rsid w:val="00D71931"/>
    <w:rsid w:val="00D745AC"/>
    <w:rsid w:val="00D754F0"/>
    <w:rsid w:val="00D91528"/>
    <w:rsid w:val="00D9538D"/>
    <w:rsid w:val="00D962C7"/>
    <w:rsid w:val="00D97E20"/>
    <w:rsid w:val="00DA1C3F"/>
    <w:rsid w:val="00DA342A"/>
    <w:rsid w:val="00DA595A"/>
    <w:rsid w:val="00DB058C"/>
    <w:rsid w:val="00DB289C"/>
    <w:rsid w:val="00DC12C4"/>
    <w:rsid w:val="00DC24C7"/>
    <w:rsid w:val="00DC3967"/>
    <w:rsid w:val="00DE1E1C"/>
    <w:rsid w:val="00DE31C3"/>
    <w:rsid w:val="00DE7154"/>
    <w:rsid w:val="00DF201C"/>
    <w:rsid w:val="00DF2CE5"/>
    <w:rsid w:val="00DF678F"/>
    <w:rsid w:val="00DF7126"/>
    <w:rsid w:val="00E025ED"/>
    <w:rsid w:val="00E02B83"/>
    <w:rsid w:val="00E03314"/>
    <w:rsid w:val="00E04B75"/>
    <w:rsid w:val="00E10A51"/>
    <w:rsid w:val="00E13FA1"/>
    <w:rsid w:val="00E20069"/>
    <w:rsid w:val="00E23888"/>
    <w:rsid w:val="00E33A58"/>
    <w:rsid w:val="00E4119F"/>
    <w:rsid w:val="00E4493E"/>
    <w:rsid w:val="00E46239"/>
    <w:rsid w:val="00E46B88"/>
    <w:rsid w:val="00E50420"/>
    <w:rsid w:val="00E53534"/>
    <w:rsid w:val="00E55711"/>
    <w:rsid w:val="00E57287"/>
    <w:rsid w:val="00E578C7"/>
    <w:rsid w:val="00E648A5"/>
    <w:rsid w:val="00E657B8"/>
    <w:rsid w:val="00E70BFE"/>
    <w:rsid w:val="00E75470"/>
    <w:rsid w:val="00E81E97"/>
    <w:rsid w:val="00E84A7D"/>
    <w:rsid w:val="00E8518A"/>
    <w:rsid w:val="00EA5B67"/>
    <w:rsid w:val="00EB39D4"/>
    <w:rsid w:val="00EC767B"/>
    <w:rsid w:val="00ED3979"/>
    <w:rsid w:val="00EE05C7"/>
    <w:rsid w:val="00EE079F"/>
    <w:rsid w:val="00EE548F"/>
    <w:rsid w:val="00EE7157"/>
    <w:rsid w:val="00EF1C72"/>
    <w:rsid w:val="00EF2FC4"/>
    <w:rsid w:val="00EF4CE6"/>
    <w:rsid w:val="00F06816"/>
    <w:rsid w:val="00F1266B"/>
    <w:rsid w:val="00F148F2"/>
    <w:rsid w:val="00F22F45"/>
    <w:rsid w:val="00F2408E"/>
    <w:rsid w:val="00F254BD"/>
    <w:rsid w:val="00F31E96"/>
    <w:rsid w:val="00F40416"/>
    <w:rsid w:val="00F40B3D"/>
    <w:rsid w:val="00F40DA6"/>
    <w:rsid w:val="00F475E7"/>
    <w:rsid w:val="00F51547"/>
    <w:rsid w:val="00F56ED1"/>
    <w:rsid w:val="00F66206"/>
    <w:rsid w:val="00F67041"/>
    <w:rsid w:val="00F72C6C"/>
    <w:rsid w:val="00F7655F"/>
    <w:rsid w:val="00F81CFB"/>
    <w:rsid w:val="00F862C3"/>
    <w:rsid w:val="00F8687A"/>
    <w:rsid w:val="00F86AF1"/>
    <w:rsid w:val="00F92804"/>
    <w:rsid w:val="00F92C01"/>
    <w:rsid w:val="00FA0BC0"/>
    <w:rsid w:val="00FA2406"/>
    <w:rsid w:val="00FA3118"/>
    <w:rsid w:val="00FA4A42"/>
    <w:rsid w:val="00FA4AFC"/>
    <w:rsid w:val="00FB19C8"/>
    <w:rsid w:val="00FB54E4"/>
    <w:rsid w:val="00FC18CD"/>
    <w:rsid w:val="00FC6070"/>
    <w:rsid w:val="00FD129F"/>
    <w:rsid w:val="00FD5391"/>
    <w:rsid w:val="00FD6DC0"/>
    <w:rsid w:val="00FD70D1"/>
    <w:rsid w:val="00FE02B9"/>
    <w:rsid w:val="00FF4455"/>
    <w:rsid w:val="00FF47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4"/>
    <o:shapelayout v:ext="edit">
      <o:idmap v:ext="edit" data="1"/>
      <o:rules v:ext="edit">
        <o:r id="V:Rule1" type="callout" idref="#_x0000_s1030"/>
        <o:r id="V:Rule2" type="callout" idref="#_x0000_s1028"/>
        <o:r id="V:Rule3" type="callout" idref="#_x0000_s1092"/>
        <o:r id="V:Rule4" type="callout" idref="#_x0000_s1090"/>
        <o:r id="V:Rule5" type="callout" idref="#_x0000_s1089"/>
        <o:r id="V:Rule6" type="callout" idref="#_x0000_s1096"/>
        <o:r id="V:Rule7" type="callout" idref="#_x0000_s1097"/>
        <o:r id="V:Rule8" type="callout" idref="#_x0000_s1095"/>
        <o:r id="V:Rule9" type="callout" idref="#_x0000_s1094"/>
        <o:r id="V:Rule10" type="callout" idref="#_x0000_s1100"/>
        <o:r id="V:Rule11" type="callout" idref="#_x0000_s109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Theme="minorEastAsia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annotation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List Bullet" w:uiPriority="1" w:qFormat="1"/>
    <w:lsdException w:name="List Number" w:uiPriority="0" w:qFormat="1"/>
    <w:lsdException w:name="List Number 2" w:qFormat="1"/>
    <w:lsdException w:name="List Number 3" w:qFormat="1"/>
    <w:lsdException w:name="List Number 4" w:uiPriority="0"/>
    <w:lsdException w:name="Title" w:semiHidden="0" w:uiPriority="19" w:unhideWhenUsed="0" w:qFormat="1"/>
    <w:lsdException w:name="Signature" w:uiPriority="9" w:qFormat="1"/>
    <w:lsdException w:name="Default Paragraph Font" w:uiPriority="1"/>
    <w:lsdException w:name="Body Text" w:uiPriority="0" w:qFormat="1"/>
    <w:lsdException w:name="Subtitle" w:uiPriority="19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9" w:unhideWhenUsed="0" w:qFormat="1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404"/>
    <w:pPr>
      <w:spacing w:before="40" w:after="160" w:line="288" w:lineRule="auto"/>
      <w:jc w:val="both"/>
    </w:pPr>
    <w:rPr>
      <w:rFonts w:ascii="Times New Roman" w:hAnsi="Times New Roman"/>
      <w:noProof/>
      <w:color w:val="000000" w:themeColor="text1"/>
      <w:kern w:val="20"/>
      <w:sz w:val="24"/>
      <w:lang w:val="en-AU"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0E1D49"/>
    <w:pPr>
      <w:pageBreakBefore/>
      <w:numPr>
        <w:numId w:val="15"/>
      </w:numPr>
      <w:spacing w:before="120" w:after="120" w:line="240" w:lineRule="auto"/>
      <w:outlineLvl w:val="0"/>
    </w:pPr>
    <w:rPr>
      <w:rFonts w:ascii="Calibri" w:hAnsi="Calibri"/>
      <w:b/>
      <w:color w:val="263147"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314"/>
    <w:pPr>
      <w:keepNext/>
      <w:keepLines/>
      <w:numPr>
        <w:ilvl w:val="1"/>
        <w:numId w:val="15"/>
      </w:numPr>
      <w:spacing w:before="120" w:after="120" w:line="240" w:lineRule="auto"/>
      <w:jc w:val="left"/>
      <w:outlineLvl w:val="1"/>
    </w:pPr>
    <w:rPr>
      <w:rFonts w:eastAsia="Times New Roman"/>
      <w:b/>
      <w:bCs/>
      <w:kern w:val="24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E03314"/>
    <w:pPr>
      <w:keepNext/>
      <w:keepLines/>
      <w:numPr>
        <w:ilvl w:val="2"/>
        <w:numId w:val="15"/>
      </w:numPr>
      <w:spacing w:before="120" w:after="120"/>
      <w:ind w:left="720"/>
      <w:jc w:val="left"/>
      <w:outlineLvl w:val="2"/>
    </w:pPr>
    <w:rPr>
      <w:rFonts w:eastAsia="Times New Roman"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172E"/>
    <w:pPr>
      <w:keepNext/>
      <w:keepLines/>
      <w:numPr>
        <w:ilvl w:val="3"/>
        <w:numId w:val="15"/>
      </w:numPr>
      <w:spacing w:before="120" w:after="120"/>
      <w:outlineLvl w:val="3"/>
    </w:pPr>
    <w:rPr>
      <w:rFonts w:ascii="Calibri" w:eastAsia="Times New Roman" w:hAnsi="Calibri" w:cs="Calibri"/>
      <w:b/>
      <w:bCs/>
      <w:iCs/>
      <w:color w:val="0098C7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3F172E"/>
    <w:pPr>
      <w:keepNext/>
      <w:keepLines/>
      <w:numPr>
        <w:ilvl w:val="4"/>
        <w:numId w:val="15"/>
      </w:numPr>
      <w:spacing w:before="120" w:after="120"/>
      <w:outlineLvl w:val="4"/>
    </w:pPr>
    <w:rPr>
      <w:rFonts w:ascii="Calibri" w:eastAsia="Times New Roman" w:hAnsi="Calibri"/>
      <w:b/>
      <w:color w:val="0098C7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F172E"/>
    <w:pPr>
      <w:keepNext/>
      <w:keepLines/>
      <w:numPr>
        <w:ilvl w:val="5"/>
        <w:numId w:val="15"/>
      </w:numPr>
      <w:spacing w:before="200" w:after="0"/>
      <w:outlineLvl w:val="5"/>
    </w:pPr>
    <w:rPr>
      <w:rFonts w:ascii="Calibri" w:eastAsia="Times New Roman" w:hAnsi="Calibr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45AA9"/>
    <w:pPr>
      <w:keepNext/>
      <w:keepLines/>
      <w:numPr>
        <w:ilvl w:val="6"/>
        <w:numId w:val="15"/>
      </w:numPr>
      <w:spacing w:before="200" w:after="0"/>
      <w:outlineLvl w:val="6"/>
    </w:pPr>
    <w:rPr>
      <w:rFonts w:ascii="Calibri" w:eastAsia="Times New Roman" w:hAnsi="Calibri"/>
      <w:i/>
      <w:iCs/>
      <w:color w:val="495E8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45AA9"/>
    <w:pPr>
      <w:keepNext/>
      <w:keepLines/>
      <w:numPr>
        <w:ilvl w:val="7"/>
        <w:numId w:val="15"/>
      </w:numPr>
      <w:spacing w:before="200" w:after="0"/>
      <w:outlineLvl w:val="7"/>
    </w:pPr>
    <w:rPr>
      <w:rFonts w:ascii="Calibri" w:eastAsia="Times New Roman" w:hAnsi="Calibri"/>
      <w:color w:val="495E8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145AA9"/>
    <w:pPr>
      <w:keepNext/>
      <w:keepLines/>
      <w:numPr>
        <w:ilvl w:val="8"/>
        <w:numId w:val="15"/>
      </w:numPr>
      <w:spacing w:before="200" w:after="0"/>
      <w:outlineLvl w:val="8"/>
    </w:pPr>
    <w:rPr>
      <w:rFonts w:ascii="Calibri" w:eastAsia="Times New Roman" w:hAnsi="Calibri"/>
      <w:i/>
      <w:iCs/>
      <w:color w:val="495E8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_Even"/>
    <w:basedOn w:val="Normal"/>
    <w:link w:val="HeaderChar"/>
    <w:unhideWhenUsed/>
    <w:rsid w:val="00145AA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aliases w:val="_Even Char"/>
    <w:basedOn w:val="DefaultParagraphFont"/>
    <w:link w:val="Header"/>
    <w:uiPriority w:val="99"/>
    <w:rsid w:val="00145AA9"/>
    <w:rPr>
      <w:kern w:val="20"/>
    </w:rPr>
  </w:style>
  <w:style w:type="paragraph" w:styleId="Footer">
    <w:name w:val="footer"/>
    <w:basedOn w:val="Normal"/>
    <w:link w:val="FooterChar"/>
    <w:unhideWhenUsed/>
    <w:rsid w:val="00145AA9"/>
    <w:pPr>
      <w:pBdr>
        <w:top w:val="single" w:sz="4" w:space="6" w:color="FFD677"/>
        <w:left w:val="single" w:sz="2" w:space="4" w:color="FFFFFF"/>
      </w:pBdr>
      <w:spacing w:after="0" w:line="240" w:lineRule="auto"/>
      <w:ind w:left="-360" w:right="-360"/>
    </w:pPr>
  </w:style>
  <w:style w:type="character" w:customStyle="1" w:styleId="FooterChar">
    <w:name w:val="Footer Char"/>
    <w:basedOn w:val="DefaultParagraphFont"/>
    <w:link w:val="Footer"/>
    <w:uiPriority w:val="99"/>
    <w:rsid w:val="00145AA9"/>
    <w:rPr>
      <w:kern w:val="20"/>
    </w:rPr>
  </w:style>
  <w:style w:type="table" w:styleId="TableGrid">
    <w:name w:val="Table Grid"/>
    <w:basedOn w:val="TableNormal"/>
    <w:rsid w:val="00B81285"/>
    <w:rPr>
      <w:rFonts w:ascii="Candara" w:hAnsi="Candara"/>
    </w:rPr>
    <w:tblPr>
      <w:tblInd w:w="0" w:type="dxa"/>
      <w:tblBorders>
        <w:top w:val="single" w:sz="4" w:space="0" w:color="0098C7"/>
        <w:left w:val="single" w:sz="4" w:space="0" w:color="0098C7"/>
        <w:bottom w:val="single" w:sz="4" w:space="0" w:color="0098C7"/>
        <w:right w:val="single" w:sz="4" w:space="0" w:color="0098C7"/>
        <w:insideH w:val="single" w:sz="4" w:space="0" w:color="0098C7"/>
        <w:insideV w:val="single" w:sz="4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center"/>
      </w:pPr>
      <w:rPr>
        <w:rFonts w:ascii="Candara" w:hAnsi="Candara"/>
        <w:b/>
        <w:color w:val="FFFFFF"/>
      </w:rPr>
      <w:tblPr/>
      <w:trPr>
        <w:tblHeader/>
      </w:trPr>
      <w:tcPr>
        <w:tcBorders>
          <w:insideH w:val="single" w:sz="4" w:space="0" w:color="FFFFFF"/>
          <w:insideV w:val="single" w:sz="4" w:space="0" w:color="FFFFFF"/>
        </w:tcBorders>
        <w:shd w:val="clear" w:color="auto" w:fill="0098C7"/>
        <w:vAlign w:val="bottom"/>
      </w:tcPr>
    </w:tblStylePr>
  </w:style>
  <w:style w:type="paragraph" w:styleId="NoSpacing">
    <w:name w:val="No Spacing"/>
    <w:link w:val="NoSpacingChar"/>
    <w:uiPriority w:val="1"/>
    <w:qFormat/>
    <w:rsid w:val="00E75470"/>
    <w:pPr>
      <w:spacing w:before="40"/>
    </w:pPr>
    <w:rPr>
      <w:rFonts w:ascii="Candara" w:hAnsi="Candara"/>
      <w:color w:val="566FA1"/>
      <w:spacing w:val="-20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5AA9"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AA9"/>
    <w:rPr>
      <w:rFonts w:ascii="Tahoma" w:hAnsi="Tahoma" w:cs="Tahoma"/>
      <w:sz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E1D49"/>
    <w:rPr>
      <w:rFonts w:ascii="Calibri" w:hAnsi="Calibri"/>
      <w:b/>
      <w:noProof/>
      <w:color w:val="263147"/>
      <w:kern w:val="20"/>
      <w:sz w:val="36"/>
      <w:lang w:val="en-AU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E03314"/>
    <w:rPr>
      <w:rFonts w:ascii="Times New Roman" w:eastAsia="Times New Roman" w:hAnsi="Times New Roman"/>
      <w:b/>
      <w:bCs/>
      <w:noProof/>
      <w:color w:val="000000" w:themeColor="text1"/>
      <w:kern w:val="24"/>
      <w:sz w:val="28"/>
      <w:szCs w:val="28"/>
      <w:lang w:val="en-AU" w:eastAsia="ja-JP"/>
    </w:rPr>
  </w:style>
  <w:style w:type="character" w:styleId="PlaceholderText">
    <w:name w:val="Placeholder Text"/>
    <w:basedOn w:val="DefaultParagraphFont"/>
    <w:uiPriority w:val="99"/>
    <w:semiHidden/>
    <w:rsid w:val="00145AA9"/>
    <w:rPr>
      <w:color w:val="808080"/>
    </w:rPr>
  </w:style>
  <w:style w:type="paragraph" w:styleId="Quote">
    <w:name w:val="Quote"/>
    <w:basedOn w:val="Normal"/>
    <w:next w:val="Normal"/>
    <w:link w:val="QuoteChar"/>
    <w:uiPriority w:val="9"/>
    <w:unhideWhenUsed/>
    <w:qFormat/>
    <w:rsid w:val="00E75470"/>
    <w:pPr>
      <w:spacing w:before="240" w:after="240"/>
      <w:ind w:left="720" w:right="720"/>
    </w:pPr>
    <w:rPr>
      <w:i/>
      <w:iCs/>
      <w:color w:val="627AAB"/>
      <w:sz w:val="28"/>
    </w:rPr>
  </w:style>
  <w:style w:type="character" w:customStyle="1" w:styleId="QuoteChar">
    <w:name w:val="Quote Char"/>
    <w:basedOn w:val="DefaultParagraphFont"/>
    <w:link w:val="Quote"/>
    <w:uiPriority w:val="9"/>
    <w:rsid w:val="00E75470"/>
    <w:rPr>
      <w:rFonts w:ascii="Candara" w:hAnsi="Candara"/>
      <w:i/>
      <w:iCs/>
      <w:color w:val="627AAB"/>
      <w:kern w:val="20"/>
      <w:sz w:val="28"/>
    </w:rPr>
  </w:style>
  <w:style w:type="paragraph" w:styleId="Bibliography">
    <w:name w:val="Bibliography"/>
    <w:basedOn w:val="Normal"/>
    <w:next w:val="Normal"/>
    <w:uiPriority w:val="37"/>
    <w:semiHidden/>
    <w:unhideWhenUsed/>
    <w:rsid w:val="00145AA9"/>
  </w:style>
  <w:style w:type="paragraph" w:styleId="BlockText">
    <w:name w:val="Block Text"/>
    <w:basedOn w:val="Normal"/>
    <w:uiPriority w:val="99"/>
    <w:semiHidden/>
    <w:unhideWhenUsed/>
    <w:rsid w:val="00145AA9"/>
    <w:pPr>
      <w:pBdr>
        <w:top w:val="single" w:sz="2" w:space="10" w:color="FFBC1D" w:frame="1"/>
        <w:left w:val="single" w:sz="2" w:space="10" w:color="FFBC1D" w:frame="1"/>
        <w:bottom w:val="single" w:sz="2" w:space="10" w:color="FFBC1D" w:frame="1"/>
        <w:right w:val="single" w:sz="2" w:space="10" w:color="FFBC1D" w:frame="1"/>
      </w:pBdr>
      <w:ind w:left="1152" w:right="1152"/>
    </w:pPr>
    <w:rPr>
      <w:i/>
      <w:iCs/>
      <w:color w:val="FFBC1D"/>
    </w:rPr>
  </w:style>
  <w:style w:type="paragraph" w:styleId="BodyText">
    <w:name w:val="Body Text"/>
    <w:basedOn w:val="Normal"/>
    <w:link w:val="BodyTextChar"/>
    <w:unhideWhenUsed/>
    <w:qFormat/>
    <w:rsid w:val="00145AA9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145AA9"/>
  </w:style>
  <w:style w:type="paragraph" w:styleId="BodyText2">
    <w:name w:val="Body Text 2"/>
    <w:basedOn w:val="Normal"/>
    <w:link w:val="BodyText2Char"/>
    <w:uiPriority w:val="99"/>
    <w:semiHidden/>
    <w:unhideWhenUsed/>
    <w:rsid w:val="00145AA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145AA9"/>
  </w:style>
  <w:style w:type="paragraph" w:styleId="BodyText3">
    <w:name w:val="Body Text 3"/>
    <w:basedOn w:val="Normal"/>
    <w:link w:val="BodyText3Char"/>
    <w:uiPriority w:val="99"/>
    <w:semiHidden/>
    <w:unhideWhenUsed/>
    <w:rsid w:val="00145AA9"/>
    <w:pPr>
      <w:spacing w:after="120"/>
    </w:pPr>
    <w:rPr>
      <w:sz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45AA9"/>
    <w:rPr>
      <w:sz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145AA9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145AA9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45AA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45AA9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145AA9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145AA9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145AA9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145AA9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45AA9"/>
    <w:pPr>
      <w:spacing w:after="120"/>
      <w:ind w:left="360"/>
    </w:pPr>
    <w:rPr>
      <w:sz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45AA9"/>
    <w:rPr>
      <w:sz w:val="16"/>
    </w:rPr>
  </w:style>
  <w:style w:type="character" w:styleId="BookTitle">
    <w:name w:val="Book Title"/>
    <w:basedOn w:val="DefaultParagraphFont"/>
    <w:uiPriority w:val="33"/>
    <w:semiHidden/>
    <w:unhideWhenUsed/>
    <w:rsid w:val="00145AA9"/>
    <w:rPr>
      <w:b/>
      <w:bCs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3F172E"/>
    <w:pPr>
      <w:spacing w:before="120" w:after="240" w:line="240" w:lineRule="auto"/>
      <w:jc w:val="center"/>
    </w:pPr>
    <w:rPr>
      <w:b/>
      <w:bCs/>
      <w:sz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145AA9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145AA9"/>
  </w:style>
  <w:style w:type="table" w:customStyle="1" w:styleId="ColorfulGrid1">
    <w:name w:val="Colorful Grid1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AD2E3"/>
    </w:tcPr>
    <w:tblStylePr w:type="firstRow">
      <w:rPr>
        <w:b/>
        <w:bCs/>
      </w:rPr>
      <w:tblPr/>
      <w:tcPr>
        <w:shd w:val="clear" w:color="auto" w:fill="96A6C7"/>
      </w:tcPr>
    </w:tblStylePr>
    <w:tblStylePr w:type="lastRow">
      <w:rPr>
        <w:b/>
        <w:bCs/>
        <w:color w:val="263147"/>
      </w:rPr>
      <w:tblPr/>
      <w:tcPr>
        <w:shd w:val="clear" w:color="auto" w:fill="96A6C7"/>
      </w:tcPr>
    </w:tblStylePr>
    <w:tblStylePr w:type="firstCol">
      <w:rPr>
        <w:color w:val="FFFFFF"/>
      </w:rPr>
      <w:tblPr/>
      <w:tcPr>
        <w:shd w:val="clear" w:color="auto" w:fill="1C2434"/>
      </w:tcPr>
    </w:tblStylePr>
    <w:tblStylePr w:type="lastCol">
      <w:rPr>
        <w:color w:val="FFFFFF"/>
      </w:rPr>
      <w:tblPr/>
      <w:tcPr>
        <w:shd w:val="clear" w:color="auto" w:fill="1C2434"/>
      </w:tcPr>
    </w:tblStylePr>
    <w:tblStylePr w:type="band1Vert">
      <w:tblPr/>
      <w:tcPr>
        <w:shd w:val="clear" w:color="auto" w:fill="7C90B9"/>
      </w:tcPr>
    </w:tblStylePr>
    <w:tblStylePr w:type="band1Horz">
      <w:tblPr/>
      <w:tcPr>
        <w:shd w:val="clear" w:color="auto" w:fill="7C90B9"/>
      </w:tcPr>
    </w:tblStylePr>
  </w:style>
  <w:style w:type="table" w:styleId="ColorfulGrid-Accent1">
    <w:name w:val="Colorful Grid Accent 1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1D1"/>
    </w:tcPr>
    <w:tblStylePr w:type="firstRow">
      <w:rPr>
        <w:b/>
        <w:bCs/>
      </w:rPr>
      <w:tblPr/>
      <w:tcPr>
        <w:shd w:val="clear" w:color="auto" w:fill="FFE3A4"/>
      </w:tcPr>
    </w:tblStylePr>
    <w:tblStylePr w:type="lastRow">
      <w:rPr>
        <w:b/>
        <w:bCs/>
        <w:color w:val="263147"/>
      </w:rPr>
      <w:tblPr/>
      <w:tcPr>
        <w:shd w:val="clear" w:color="auto" w:fill="FFE3A4"/>
      </w:tcPr>
    </w:tblStylePr>
    <w:tblStylePr w:type="firstCol">
      <w:rPr>
        <w:color w:val="FFFFFF"/>
      </w:rPr>
      <w:tblPr/>
      <w:tcPr>
        <w:shd w:val="clear" w:color="auto" w:fill="D49500"/>
      </w:tcPr>
    </w:tblStylePr>
    <w:tblStylePr w:type="lastCol">
      <w:rPr>
        <w:color w:val="FFFFFF"/>
      </w:rPr>
      <w:tblPr/>
      <w:tcPr>
        <w:shd w:val="clear" w:color="auto" w:fill="D49500"/>
      </w:tcPr>
    </w:tblStylePr>
    <w:tblStylePr w:type="band1Vert">
      <w:tblPr/>
      <w:tcPr>
        <w:shd w:val="clear" w:color="auto" w:fill="FFDD8E"/>
      </w:tcPr>
    </w:tblStylePr>
    <w:tblStylePr w:type="band1Horz">
      <w:tblPr/>
      <w:tcPr>
        <w:shd w:val="clear" w:color="auto" w:fill="FFDD8E"/>
      </w:tcPr>
    </w:tblStylePr>
  </w:style>
  <w:style w:type="table" w:styleId="ColorfulGrid-Accent2">
    <w:name w:val="Colorful Grid Accent 2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E5D0"/>
    </w:tcPr>
    <w:tblStylePr w:type="firstRow">
      <w:rPr>
        <w:b/>
        <w:bCs/>
      </w:rPr>
      <w:tblPr/>
      <w:tcPr>
        <w:shd w:val="clear" w:color="auto" w:fill="F4CBA2"/>
      </w:tcPr>
    </w:tblStylePr>
    <w:tblStylePr w:type="lastRow">
      <w:rPr>
        <w:b/>
        <w:bCs/>
        <w:color w:val="263147"/>
      </w:rPr>
      <w:tblPr/>
      <w:tcPr>
        <w:shd w:val="clear" w:color="auto" w:fill="F4CBA2"/>
      </w:tcPr>
    </w:tblStylePr>
    <w:tblStylePr w:type="firstCol">
      <w:rPr>
        <w:color w:val="FFFFFF"/>
      </w:rPr>
      <w:tblPr/>
      <w:tcPr>
        <w:shd w:val="clear" w:color="auto" w:fill="AA5E13"/>
      </w:tcPr>
    </w:tblStylePr>
    <w:tblStylePr w:type="lastCol">
      <w:rPr>
        <w:color w:val="FFFFFF"/>
      </w:rPr>
      <w:tblPr/>
      <w:tcPr>
        <w:shd w:val="clear" w:color="auto" w:fill="AA5E13"/>
      </w:tcPr>
    </w:tblStylePr>
    <w:tblStylePr w:type="band1Vert">
      <w:tblPr/>
      <w:tcPr>
        <w:shd w:val="clear" w:color="auto" w:fill="F2BE8C"/>
      </w:tcPr>
    </w:tblStylePr>
    <w:tblStylePr w:type="band1Horz">
      <w:tblPr/>
      <w:tcPr>
        <w:shd w:val="clear" w:color="auto" w:fill="F2BE8C"/>
      </w:tcPr>
    </w:tblStylePr>
  </w:style>
  <w:style w:type="table" w:styleId="ColorfulGrid-Accent3">
    <w:name w:val="Colorful Grid Accent 3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CFD2"/>
    </w:tcPr>
    <w:tblStylePr w:type="firstRow">
      <w:rPr>
        <w:b/>
        <w:bCs/>
      </w:rPr>
      <w:tblPr/>
      <w:tcPr>
        <w:shd w:val="clear" w:color="auto" w:fill="E7A0A6"/>
      </w:tcPr>
    </w:tblStylePr>
    <w:tblStylePr w:type="lastRow">
      <w:rPr>
        <w:b/>
        <w:bCs/>
        <w:color w:val="263147"/>
      </w:rPr>
      <w:tblPr/>
      <w:tcPr>
        <w:shd w:val="clear" w:color="auto" w:fill="E7A0A6"/>
      </w:tcPr>
    </w:tblStylePr>
    <w:tblStylePr w:type="firstCol">
      <w:rPr>
        <w:color w:val="FFFFFF"/>
      </w:rPr>
      <w:tblPr/>
      <w:tcPr>
        <w:shd w:val="clear" w:color="auto" w:fill="802029"/>
      </w:tcPr>
    </w:tblStylePr>
    <w:tblStylePr w:type="lastCol">
      <w:rPr>
        <w:color w:val="FFFFFF"/>
      </w:rPr>
      <w:tblPr/>
      <w:tcPr>
        <w:shd w:val="clear" w:color="auto" w:fill="802029"/>
      </w:tcPr>
    </w:tblStylePr>
    <w:tblStylePr w:type="band1Vert">
      <w:tblPr/>
      <w:tcPr>
        <w:shd w:val="clear" w:color="auto" w:fill="E18991"/>
      </w:tcPr>
    </w:tblStylePr>
    <w:tblStylePr w:type="band1Horz">
      <w:tblPr/>
      <w:tcPr>
        <w:shd w:val="clear" w:color="auto" w:fill="E18991"/>
      </w:tcPr>
    </w:tblStylePr>
  </w:style>
  <w:style w:type="table" w:styleId="ColorfulGrid-Accent4">
    <w:name w:val="Colorful Grid Accent 4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CCED"/>
    </w:tcPr>
    <w:tblStylePr w:type="firstRow">
      <w:rPr>
        <w:b/>
        <w:bCs/>
      </w:rPr>
      <w:tblPr/>
      <w:tcPr>
        <w:shd w:val="clear" w:color="auto" w:fill="D699DB"/>
      </w:tcPr>
    </w:tblStylePr>
    <w:tblStylePr w:type="lastRow">
      <w:rPr>
        <w:b/>
        <w:bCs/>
        <w:color w:val="263147"/>
      </w:rPr>
      <w:tblPr/>
      <w:tcPr>
        <w:shd w:val="clear" w:color="auto" w:fill="D699DB"/>
      </w:tcPr>
    </w:tblStylePr>
    <w:tblStylePr w:type="firstCol">
      <w:rPr>
        <w:color w:val="FFFFFF"/>
      </w:rPr>
      <w:tblPr/>
      <w:tcPr>
        <w:shd w:val="clear" w:color="auto" w:fill="57215C"/>
      </w:tcPr>
    </w:tblStylePr>
    <w:tblStylePr w:type="lastCol">
      <w:rPr>
        <w:color w:val="FFFFFF"/>
      </w:rPr>
      <w:tblPr/>
      <w:tcPr>
        <w:shd w:val="clear" w:color="auto" w:fill="57215C"/>
      </w:tcPr>
    </w:tblStylePr>
    <w:tblStylePr w:type="band1Vert">
      <w:tblPr/>
      <w:tcPr>
        <w:shd w:val="clear" w:color="auto" w:fill="CC81D2"/>
      </w:tcPr>
    </w:tblStylePr>
    <w:tblStylePr w:type="band1Horz">
      <w:tblPr/>
      <w:tcPr>
        <w:shd w:val="clear" w:color="auto" w:fill="CC81D2"/>
      </w:tcPr>
    </w:tblStylePr>
  </w:style>
  <w:style w:type="table" w:styleId="ColorfulGrid-Accent5">
    <w:name w:val="Colorful Grid Accent 5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F0FF"/>
    </w:tcPr>
    <w:tblStylePr w:type="firstRow">
      <w:rPr>
        <w:b/>
        <w:bCs/>
      </w:rPr>
      <w:tblPr/>
      <w:tcPr>
        <w:shd w:val="clear" w:color="auto" w:fill="82E1FF"/>
      </w:tcPr>
    </w:tblStylePr>
    <w:tblStylePr w:type="lastRow">
      <w:rPr>
        <w:b/>
        <w:bCs/>
        <w:color w:val="263147"/>
      </w:rPr>
      <w:tblPr/>
      <w:tcPr>
        <w:shd w:val="clear" w:color="auto" w:fill="82E1FF"/>
      </w:tcPr>
    </w:tblStylePr>
    <w:tblStylePr w:type="firstCol">
      <w:rPr>
        <w:color w:val="FFFFFF"/>
      </w:rPr>
      <w:tblPr/>
      <w:tcPr>
        <w:shd w:val="clear" w:color="auto" w:fill="007195"/>
      </w:tcPr>
    </w:tblStylePr>
    <w:tblStylePr w:type="lastCol">
      <w:rPr>
        <w:color w:val="FFFFFF"/>
      </w:rPr>
      <w:tblPr/>
      <w:tcPr>
        <w:shd w:val="clear" w:color="auto" w:fill="007195"/>
      </w:tcPr>
    </w:tblStylePr>
    <w:tblStylePr w:type="band1Vert">
      <w:tblPr/>
      <w:tcPr>
        <w:shd w:val="clear" w:color="auto" w:fill="64D9FF"/>
      </w:tcPr>
    </w:tblStylePr>
    <w:tblStylePr w:type="band1Horz">
      <w:tblPr/>
      <w:tcPr>
        <w:shd w:val="clear" w:color="auto" w:fill="64D9FF"/>
      </w:tcPr>
    </w:tblStylePr>
  </w:style>
  <w:style w:type="table" w:styleId="ColorfulGrid-Accent6">
    <w:name w:val="Colorful Grid Accent 6"/>
    <w:basedOn w:val="TableNormal"/>
    <w:uiPriority w:val="73"/>
    <w:rsid w:val="00145AA9"/>
    <w:rPr>
      <w:color w:val="263147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F8C9"/>
    </w:tcPr>
    <w:tblStylePr w:type="firstRow">
      <w:rPr>
        <w:b/>
        <w:bCs/>
      </w:rPr>
      <w:tblPr/>
      <w:tcPr>
        <w:shd w:val="clear" w:color="auto" w:fill="EEF294"/>
      </w:tcPr>
    </w:tblStylePr>
    <w:tblStylePr w:type="lastRow">
      <w:rPr>
        <w:b/>
        <w:bCs/>
        <w:color w:val="263147"/>
      </w:rPr>
      <w:tblPr/>
      <w:tcPr>
        <w:shd w:val="clear" w:color="auto" w:fill="EEF294"/>
      </w:tcPr>
    </w:tblStylePr>
    <w:tblStylePr w:type="firstCol">
      <w:rPr>
        <w:color w:val="FFFFFF"/>
      </w:rPr>
      <w:tblPr/>
      <w:tcPr>
        <w:shd w:val="clear" w:color="auto" w:fill="888E10"/>
      </w:tcPr>
    </w:tblStylePr>
    <w:tblStylePr w:type="lastCol">
      <w:rPr>
        <w:color w:val="FFFFFF"/>
      </w:rPr>
      <w:tblPr/>
      <w:tcPr>
        <w:shd w:val="clear" w:color="auto" w:fill="888E10"/>
      </w:tcPr>
    </w:tblStylePr>
    <w:tblStylePr w:type="band1Vert">
      <w:tblPr/>
      <w:tcPr>
        <w:shd w:val="clear" w:color="auto" w:fill="EAEF79"/>
      </w:tcPr>
    </w:tblStylePr>
    <w:tblStylePr w:type="band1Horz">
      <w:tblPr/>
      <w:tcPr>
        <w:shd w:val="clear" w:color="auto" w:fill="EAEF79"/>
      </w:tcPr>
    </w:tblStylePr>
  </w:style>
  <w:style w:type="table" w:customStyle="1" w:styleId="ColorfulList1">
    <w:name w:val="Colorful List1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9F1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B66414"/>
      </w:tcPr>
    </w:tblStylePr>
    <w:tblStylePr w:type="lastRow">
      <w:rPr>
        <w:b/>
        <w:bCs/>
        <w:color w:val="B66414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C8DC"/>
      </w:tcPr>
    </w:tblStylePr>
    <w:tblStylePr w:type="band1Horz">
      <w:tblPr/>
      <w:tcPr>
        <w:shd w:val="clear" w:color="auto" w:fill="CAD2E3"/>
      </w:tcPr>
    </w:tblStylePr>
  </w:style>
  <w:style w:type="table" w:styleId="ColorfulList-Accent1">
    <w:name w:val="Colorful List Accent 1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8E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B66414"/>
      </w:tcPr>
    </w:tblStylePr>
    <w:tblStylePr w:type="lastRow">
      <w:rPr>
        <w:b/>
        <w:bCs/>
        <w:color w:val="B66414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EC7"/>
      </w:tcPr>
    </w:tblStylePr>
    <w:tblStylePr w:type="band1Horz">
      <w:tblPr/>
      <w:tcPr>
        <w:shd w:val="clear" w:color="auto" w:fill="FFF1D1"/>
      </w:tcPr>
    </w:tblStylePr>
  </w:style>
  <w:style w:type="table" w:styleId="ColorfulList-Accent2">
    <w:name w:val="Colorful List Accent 2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CF2E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B66414"/>
      </w:tcPr>
    </w:tblStylePr>
    <w:tblStylePr w:type="lastRow">
      <w:rPr>
        <w:b/>
        <w:bCs/>
        <w:color w:val="B66414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FC6"/>
      </w:tcPr>
    </w:tblStylePr>
    <w:tblStylePr w:type="band1Horz">
      <w:tblPr/>
      <w:tcPr>
        <w:shd w:val="clear" w:color="auto" w:fill="F9E5D0"/>
      </w:tcPr>
    </w:tblStylePr>
  </w:style>
  <w:style w:type="table" w:styleId="ColorfulList-Accent3">
    <w:name w:val="Colorful List Accent 3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E7E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5E2363"/>
      </w:tcPr>
    </w:tblStylePr>
    <w:tblStylePr w:type="lastRow">
      <w:rPr>
        <w:b/>
        <w:bCs/>
        <w:color w:val="5E2363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4C8"/>
      </w:tcPr>
    </w:tblStylePr>
    <w:tblStylePr w:type="band1Horz">
      <w:tblPr/>
      <w:tcPr>
        <w:shd w:val="clear" w:color="auto" w:fill="F3CFD2"/>
      </w:tcPr>
    </w:tblStylePr>
  </w:style>
  <w:style w:type="table" w:styleId="ColorfulList-Accent4">
    <w:name w:val="Colorful List Accent 4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E6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89222B"/>
      </w:tcPr>
    </w:tblStylePr>
    <w:tblStylePr w:type="lastRow">
      <w:rPr>
        <w:b/>
        <w:bCs/>
        <w:color w:val="89222B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C0E8"/>
      </w:tcPr>
    </w:tblStylePr>
    <w:tblStylePr w:type="band1Horz">
      <w:tblPr/>
      <w:tcPr>
        <w:shd w:val="clear" w:color="auto" w:fill="EACCED"/>
      </w:tcPr>
    </w:tblStylePr>
  </w:style>
  <w:style w:type="table" w:styleId="ColorfulList-Accent5">
    <w:name w:val="Colorful List Accent 5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F7FF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19711"/>
      </w:tcPr>
    </w:tblStylePr>
    <w:tblStylePr w:type="lastRow">
      <w:rPr>
        <w:b/>
        <w:bCs/>
        <w:color w:val="919711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ECFF"/>
      </w:tcPr>
    </w:tblStylePr>
    <w:tblStylePr w:type="band1Horz">
      <w:tblPr/>
      <w:tcPr>
        <w:shd w:val="clear" w:color="auto" w:fill="C0F0FF"/>
      </w:tcPr>
    </w:tblStylePr>
  </w:style>
  <w:style w:type="table" w:styleId="ColorfulList-Accent6">
    <w:name w:val="Colorful List Accent 6"/>
    <w:basedOn w:val="TableNormal"/>
    <w:uiPriority w:val="72"/>
    <w:rsid w:val="00145AA9"/>
    <w:rPr>
      <w:color w:val="263147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AFCE4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00789F"/>
      </w:tcPr>
    </w:tblStylePr>
    <w:tblStylePr w:type="lastRow">
      <w:rPr>
        <w:b/>
        <w:bCs/>
        <w:color w:val="00789F"/>
      </w:rPr>
      <w:tblPr/>
      <w:tcPr>
        <w:tcBorders>
          <w:top w:val="single" w:sz="12" w:space="0" w:color="263147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F7BC"/>
      </w:tcPr>
    </w:tblStylePr>
    <w:tblStylePr w:type="band1Horz">
      <w:tblPr/>
      <w:tcPr>
        <w:shd w:val="clear" w:color="auto" w:fill="F6F8C9"/>
      </w:tcPr>
    </w:tblStylePr>
  </w:style>
  <w:style w:type="table" w:customStyle="1" w:styleId="ColorfulShading1">
    <w:name w:val="Colorful Shading1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E47E1A"/>
        <w:left w:val="single" w:sz="4" w:space="0" w:color="263147"/>
        <w:bottom w:val="single" w:sz="4" w:space="0" w:color="263147"/>
        <w:right w:val="single" w:sz="4" w:space="0" w:color="263147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9F1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161D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161D2A"/>
          <w:insideV w:val="nil"/>
        </w:tcBorders>
        <w:shd w:val="clear" w:color="auto" w:fill="161D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2434"/>
      </w:tcPr>
    </w:tblStylePr>
    <w:tblStylePr w:type="band1Vert">
      <w:tblPr/>
      <w:tcPr>
        <w:shd w:val="clear" w:color="auto" w:fill="96A6C7"/>
      </w:tcPr>
    </w:tblStylePr>
    <w:tblStylePr w:type="band1Horz">
      <w:tblPr/>
      <w:tcPr>
        <w:shd w:val="clear" w:color="auto" w:fill="7C90B9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1">
    <w:name w:val="Colorful Shading Accent 1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E47E1A"/>
        <w:left w:val="single" w:sz="4" w:space="0" w:color="FFBC1D"/>
        <w:bottom w:val="single" w:sz="4" w:space="0" w:color="FFBC1D"/>
        <w:right w:val="single" w:sz="4" w:space="0" w:color="FFBC1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8E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AA77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A7700"/>
          <w:insideV w:val="nil"/>
        </w:tcBorders>
        <w:shd w:val="clear" w:color="auto" w:fill="AA77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7700"/>
      </w:tcPr>
    </w:tblStylePr>
    <w:tblStylePr w:type="band1Vert">
      <w:tblPr/>
      <w:tcPr>
        <w:shd w:val="clear" w:color="auto" w:fill="FFE3A4"/>
      </w:tcPr>
    </w:tblStylePr>
    <w:tblStylePr w:type="band1Horz">
      <w:tblPr/>
      <w:tcPr>
        <w:shd w:val="clear" w:color="auto" w:fill="FFDD8E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2">
    <w:name w:val="Colorful Shading Accent 2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E47E1A"/>
        <w:left w:val="single" w:sz="4" w:space="0" w:color="E47E1A"/>
        <w:bottom w:val="single" w:sz="4" w:space="0" w:color="E47E1A"/>
        <w:right w:val="single" w:sz="4" w:space="0" w:color="E47E1A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CF2E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884B0F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884B0F"/>
          <w:insideV w:val="nil"/>
        </w:tcBorders>
        <w:shd w:val="clear" w:color="auto" w:fill="884B0F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4B0F"/>
      </w:tcPr>
    </w:tblStylePr>
    <w:tblStylePr w:type="band1Vert">
      <w:tblPr/>
      <w:tcPr>
        <w:shd w:val="clear" w:color="auto" w:fill="F4CBA2"/>
      </w:tcPr>
    </w:tblStylePr>
    <w:tblStylePr w:type="band1Horz">
      <w:tblPr/>
      <w:tcPr>
        <w:shd w:val="clear" w:color="auto" w:fill="F2BE8C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3">
    <w:name w:val="Colorful Shading Accent 3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762C7C"/>
        <w:left w:val="single" w:sz="4" w:space="0" w:color="AC2B37"/>
        <w:bottom w:val="single" w:sz="4" w:space="0" w:color="AC2B37"/>
        <w:right w:val="single" w:sz="4" w:space="0" w:color="AC2B37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E7E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62C7C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67192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671920"/>
          <w:insideV w:val="nil"/>
        </w:tcBorders>
        <w:shd w:val="clear" w:color="auto" w:fill="67192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1920"/>
      </w:tcPr>
    </w:tblStylePr>
    <w:tblStylePr w:type="band1Vert">
      <w:tblPr/>
      <w:tcPr>
        <w:shd w:val="clear" w:color="auto" w:fill="E7A0A6"/>
      </w:tcPr>
    </w:tblStylePr>
    <w:tblStylePr w:type="band1Horz">
      <w:tblPr/>
      <w:tcPr>
        <w:shd w:val="clear" w:color="auto" w:fill="E18991"/>
      </w:tcPr>
    </w:tblStylePr>
  </w:style>
  <w:style w:type="table" w:styleId="ColorfulShading-Accent4">
    <w:name w:val="Colorful Shading Accent 4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AC2B37"/>
        <w:left w:val="single" w:sz="4" w:space="0" w:color="762C7C"/>
        <w:bottom w:val="single" w:sz="4" w:space="0" w:color="762C7C"/>
        <w:right w:val="single" w:sz="4" w:space="0" w:color="762C7C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E6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C2B37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61A4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61A4A"/>
          <w:insideV w:val="nil"/>
        </w:tcBorders>
        <w:shd w:val="clear" w:color="auto" w:fill="461A4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61A4A"/>
      </w:tcPr>
    </w:tblStylePr>
    <w:tblStylePr w:type="band1Vert">
      <w:tblPr/>
      <w:tcPr>
        <w:shd w:val="clear" w:color="auto" w:fill="D699DB"/>
      </w:tcPr>
    </w:tblStylePr>
    <w:tblStylePr w:type="band1Horz">
      <w:tblPr/>
      <w:tcPr>
        <w:shd w:val="clear" w:color="auto" w:fill="CC81D2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5">
    <w:name w:val="Colorful Shading Accent 5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B7BE16"/>
        <w:left w:val="single" w:sz="4" w:space="0" w:color="0098C7"/>
        <w:bottom w:val="single" w:sz="4" w:space="0" w:color="0098C7"/>
        <w:right w:val="single" w:sz="4" w:space="0" w:color="0098C7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0F7FF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7BE1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5A77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5A77"/>
          <w:insideV w:val="nil"/>
        </w:tcBorders>
        <w:shd w:val="clear" w:color="auto" w:fill="005A77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A77"/>
      </w:tcPr>
    </w:tblStylePr>
    <w:tblStylePr w:type="band1Vert">
      <w:tblPr/>
      <w:tcPr>
        <w:shd w:val="clear" w:color="auto" w:fill="82E1FF"/>
      </w:tcPr>
    </w:tblStylePr>
    <w:tblStylePr w:type="band1Horz">
      <w:tblPr/>
      <w:tcPr>
        <w:shd w:val="clear" w:color="auto" w:fill="64D9FF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table" w:styleId="ColorfulShading-Accent6">
    <w:name w:val="Colorful Shading Accent 6"/>
    <w:basedOn w:val="TableNormal"/>
    <w:uiPriority w:val="71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24" w:space="0" w:color="0098C7"/>
        <w:left w:val="single" w:sz="4" w:space="0" w:color="B7BE16"/>
        <w:bottom w:val="single" w:sz="4" w:space="0" w:color="B7BE16"/>
        <w:right w:val="single" w:sz="4" w:space="0" w:color="B7BE1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AFCE4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98C7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6D710D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6D710D"/>
          <w:insideV w:val="nil"/>
        </w:tcBorders>
        <w:shd w:val="clear" w:color="auto" w:fill="6D710D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710D"/>
      </w:tcPr>
    </w:tblStylePr>
    <w:tblStylePr w:type="band1Vert">
      <w:tblPr/>
      <w:tcPr>
        <w:shd w:val="clear" w:color="auto" w:fill="EEF294"/>
      </w:tcPr>
    </w:tblStylePr>
    <w:tblStylePr w:type="band1Horz">
      <w:tblPr/>
      <w:tcPr>
        <w:shd w:val="clear" w:color="auto" w:fill="EAEF79"/>
      </w:tcPr>
    </w:tblStylePr>
    <w:tblStylePr w:type="neCell">
      <w:rPr>
        <w:color w:val="263147"/>
      </w:rPr>
    </w:tblStylePr>
    <w:tblStylePr w:type="nwCell">
      <w:rPr>
        <w:color w:val="263147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45AA9"/>
    <w:rPr>
      <w:sz w:val="16"/>
    </w:rPr>
  </w:style>
  <w:style w:type="paragraph" w:styleId="CommentText">
    <w:name w:val="annotation text"/>
    <w:basedOn w:val="Normal"/>
    <w:link w:val="CommentTextChar"/>
    <w:semiHidden/>
    <w:unhideWhenUsed/>
    <w:rsid w:val="00145AA9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45AA9"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5A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5AA9"/>
    <w:rPr>
      <w:b/>
      <w:bCs/>
      <w:sz w:val="20"/>
    </w:rPr>
  </w:style>
  <w:style w:type="table" w:customStyle="1" w:styleId="DarkList1">
    <w:name w:val="Dark List1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63147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1218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1C24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1C24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24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2434"/>
      </w:tcPr>
    </w:tblStylePr>
  </w:style>
  <w:style w:type="table" w:styleId="DarkList-Accent1">
    <w:name w:val="Dark List Accent 1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BC1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8D63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D495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D495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95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9500"/>
      </w:tcPr>
    </w:tblStylePr>
  </w:style>
  <w:style w:type="table" w:styleId="DarkList-Accent2">
    <w:name w:val="Dark List Accent 2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47E1A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713E0D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AA5E13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AA5E13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5E13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5E13"/>
      </w:tcPr>
    </w:tblStylePr>
  </w:style>
  <w:style w:type="table" w:styleId="DarkList-Accent3">
    <w:name w:val="Dark List Accent 3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C2B37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55151B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802029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802029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2029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2029"/>
      </w:tcPr>
    </w:tblStylePr>
  </w:style>
  <w:style w:type="table" w:styleId="DarkList-Accent4">
    <w:name w:val="Dark List Accent 4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62C7C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A163D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7215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7215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215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215C"/>
      </w:tcPr>
    </w:tblStylePr>
  </w:style>
  <w:style w:type="table" w:styleId="DarkList-Accent5">
    <w:name w:val="Dark List Accent 5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98C7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4B6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7195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719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19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195"/>
      </w:tcPr>
    </w:tblStylePr>
  </w:style>
  <w:style w:type="table" w:styleId="DarkList-Accent6">
    <w:name w:val="Dark List Accent 6"/>
    <w:basedOn w:val="TableNormal"/>
    <w:uiPriority w:val="70"/>
    <w:rsid w:val="00145AA9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7BE1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263147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5A5E0B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888E1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888E1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8E1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8E10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45AA9"/>
  </w:style>
  <w:style w:type="character" w:customStyle="1" w:styleId="DateChar">
    <w:name w:val="Date Char"/>
    <w:basedOn w:val="DefaultParagraphFont"/>
    <w:link w:val="Date"/>
    <w:uiPriority w:val="99"/>
    <w:semiHidden/>
    <w:rsid w:val="00145AA9"/>
  </w:style>
  <w:style w:type="paragraph" w:styleId="DocumentMap">
    <w:name w:val="Document Map"/>
    <w:basedOn w:val="Normal"/>
    <w:link w:val="DocumentMapChar"/>
    <w:uiPriority w:val="99"/>
    <w:semiHidden/>
    <w:unhideWhenUsed/>
    <w:rsid w:val="00145AA9"/>
    <w:pPr>
      <w:spacing w:after="0" w:line="240" w:lineRule="auto"/>
    </w:pPr>
    <w:rPr>
      <w:rFonts w:ascii="Tahoma" w:hAnsi="Tahoma" w:cs="Tahoma"/>
      <w:sz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45AA9"/>
    <w:rPr>
      <w:rFonts w:ascii="Tahoma" w:hAnsi="Tahoma" w:cs="Tahoma"/>
      <w:sz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145AA9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145AA9"/>
  </w:style>
  <w:style w:type="character" w:styleId="Emphasis">
    <w:name w:val="Emphasis"/>
    <w:basedOn w:val="DefaultParagraphFont"/>
    <w:unhideWhenUsed/>
    <w:qFormat/>
    <w:rsid w:val="00DE7154"/>
    <w:rPr>
      <w:rFonts w:ascii="Candara" w:hAnsi="Candara"/>
      <w:i/>
      <w:iCs/>
      <w:color w:val="6B6B6B"/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45AA9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45AA9"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5AA9"/>
    <w:rPr>
      <w:sz w:val="20"/>
    </w:rPr>
  </w:style>
  <w:style w:type="paragraph" w:styleId="EnvelopeAddress">
    <w:name w:val="envelope address"/>
    <w:basedOn w:val="Normal"/>
    <w:uiPriority w:val="99"/>
    <w:semiHidden/>
    <w:unhideWhenUsed/>
    <w:rsid w:val="00145AA9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Calibri" w:eastAsia="Times New Roman" w:hAnsi="Calibri"/>
    </w:rPr>
  </w:style>
  <w:style w:type="paragraph" w:styleId="EnvelopeReturn">
    <w:name w:val="envelope return"/>
    <w:basedOn w:val="Normal"/>
    <w:uiPriority w:val="99"/>
    <w:semiHidden/>
    <w:unhideWhenUsed/>
    <w:rsid w:val="00145AA9"/>
    <w:pPr>
      <w:spacing w:after="0" w:line="240" w:lineRule="auto"/>
    </w:pPr>
    <w:rPr>
      <w:rFonts w:ascii="Calibri" w:eastAsia="Times New Roman" w:hAnsi="Calibri"/>
    </w:rPr>
  </w:style>
  <w:style w:type="character" w:styleId="FollowedHyperlink">
    <w:name w:val="FollowedHyperlink"/>
    <w:basedOn w:val="DefaultParagraphFont"/>
    <w:uiPriority w:val="99"/>
    <w:semiHidden/>
    <w:unhideWhenUsed/>
    <w:rsid w:val="00145AA9"/>
    <w:rPr>
      <w:color w:val="AF1C63"/>
      <w:u w:val="single"/>
    </w:rPr>
  </w:style>
  <w:style w:type="character" w:styleId="FootnoteReference">
    <w:name w:val="footnote reference"/>
    <w:basedOn w:val="DefaultParagraphFont"/>
    <w:semiHidden/>
    <w:unhideWhenUsed/>
    <w:rsid w:val="00145AA9"/>
    <w:rPr>
      <w:vertAlign w:val="superscript"/>
    </w:rPr>
  </w:style>
  <w:style w:type="paragraph" w:styleId="FootnoteText">
    <w:name w:val="footnote text"/>
    <w:basedOn w:val="Normal"/>
    <w:link w:val="FootnoteTextChar"/>
    <w:semiHidden/>
    <w:unhideWhenUsed/>
    <w:rsid w:val="00145AA9"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5AA9"/>
    <w:rPr>
      <w:sz w:val="20"/>
    </w:rPr>
  </w:style>
  <w:style w:type="character" w:customStyle="1" w:styleId="Heading3Char">
    <w:name w:val="Heading 3 Char"/>
    <w:basedOn w:val="DefaultParagraphFont"/>
    <w:link w:val="Heading3"/>
    <w:rsid w:val="00E03314"/>
    <w:rPr>
      <w:rFonts w:ascii="Times New Roman" w:eastAsia="Times New Roman" w:hAnsi="Times New Roman"/>
      <w:bCs/>
      <w:noProof/>
      <w:color w:val="000000" w:themeColor="text1"/>
      <w:kern w:val="20"/>
      <w:sz w:val="24"/>
      <w:lang w:val="en-AU"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3F172E"/>
    <w:rPr>
      <w:rFonts w:ascii="Calibri" w:eastAsia="Times New Roman" w:hAnsi="Calibri" w:cs="Calibri"/>
      <w:b/>
      <w:bCs/>
      <w:iCs/>
      <w:noProof/>
      <w:color w:val="0098C7"/>
      <w:kern w:val="20"/>
      <w:sz w:val="24"/>
      <w:szCs w:val="24"/>
      <w:lang w:val="en-AU" w:eastAsia="ja-JP"/>
    </w:rPr>
  </w:style>
  <w:style w:type="character" w:customStyle="1" w:styleId="Heading5Char">
    <w:name w:val="Heading 5 Char"/>
    <w:basedOn w:val="DefaultParagraphFont"/>
    <w:link w:val="Heading5"/>
    <w:uiPriority w:val="9"/>
    <w:rsid w:val="003F172E"/>
    <w:rPr>
      <w:rFonts w:ascii="Calibri" w:eastAsia="Times New Roman" w:hAnsi="Calibri"/>
      <w:b/>
      <w:noProof/>
      <w:color w:val="0098C7"/>
      <w:kern w:val="20"/>
      <w:sz w:val="24"/>
      <w:lang w:val="en-AU" w:eastAsia="ja-JP"/>
    </w:rPr>
  </w:style>
  <w:style w:type="character" w:customStyle="1" w:styleId="Heading6Char">
    <w:name w:val="Heading 6 Char"/>
    <w:basedOn w:val="DefaultParagraphFont"/>
    <w:link w:val="Heading6"/>
    <w:uiPriority w:val="9"/>
    <w:rsid w:val="003F172E"/>
    <w:rPr>
      <w:rFonts w:ascii="Calibri" w:eastAsia="Times New Roman" w:hAnsi="Calibri"/>
      <w:i/>
      <w:iCs/>
      <w:noProof/>
      <w:color w:val="484848"/>
      <w:kern w:val="20"/>
      <w:lang w:val="en-AU" w:eastAsia="ja-JP"/>
    </w:rPr>
  </w:style>
  <w:style w:type="character" w:customStyle="1" w:styleId="Heading7Char">
    <w:name w:val="Heading 7 Char"/>
    <w:basedOn w:val="DefaultParagraphFont"/>
    <w:link w:val="Heading7"/>
    <w:uiPriority w:val="9"/>
    <w:rsid w:val="00145AA9"/>
    <w:rPr>
      <w:rFonts w:ascii="Calibri" w:eastAsia="Times New Roman" w:hAnsi="Calibri"/>
      <w:i/>
      <w:iCs/>
      <w:noProof/>
      <w:color w:val="495E88"/>
      <w:kern w:val="20"/>
      <w:lang w:val="en-AU" w:eastAsia="ja-JP"/>
    </w:rPr>
  </w:style>
  <w:style w:type="character" w:customStyle="1" w:styleId="Heading8Char">
    <w:name w:val="Heading 8 Char"/>
    <w:basedOn w:val="DefaultParagraphFont"/>
    <w:link w:val="Heading8"/>
    <w:uiPriority w:val="9"/>
    <w:rsid w:val="00145AA9"/>
    <w:rPr>
      <w:rFonts w:ascii="Calibri" w:eastAsia="Times New Roman" w:hAnsi="Calibri"/>
      <w:noProof/>
      <w:color w:val="495E88"/>
      <w:kern w:val="20"/>
      <w:lang w:val="en-AU" w:eastAsia="ja-JP"/>
    </w:rPr>
  </w:style>
  <w:style w:type="character" w:customStyle="1" w:styleId="Heading9Char">
    <w:name w:val="Heading 9 Char"/>
    <w:basedOn w:val="DefaultParagraphFont"/>
    <w:link w:val="Heading9"/>
    <w:uiPriority w:val="9"/>
    <w:rsid w:val="00145AA9"/>
    <w:rPr>
      <w:rFonts w:ascii="Calibri" w:eastAsia="Times New Roman" w:hAnsi="Calibri"/>
      <w:i/>
      <w:iCs/>
      <w:noProof/>
      <w:color w:val="495E88"/>
      <w:kern w:val="20"/>
      <w:lang w:val="en-AU" w:eastAsia="ja-JP"/>
    </w:rPr>
  </w:style>
  <w:style w:type="character" w:styleId="HTMLAcronym">
    <w:name w:val="HTML Acronym"/>
    <w:basedOn w:val="DefaultParagraphFont"/>
    <w:uiPriority w:val="99"/>
    <w:semiHidden/>
    <w:unhideWhenUsed/>
    <w:rsid w:val="00145AA9"/>
  </w:style>
  <w:style w:type="paragraph" w:styleId="HTMLAddress">
    <w:name w:val="HTML Address"/>
    <w:basedOn w:val="Normal"/>
    <w:link w:val="HTMLAddressChar"/>
    <w:uiPriority w:val="99"/>
    <w:semiHidden/>
    <w:unhideWhenUsed/>
    <w:rsid w:val="00145AA9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145AA9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145AA9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145AA9"/>
    <w:rPr>
      <w:rFonts w:ascii="Consolas" w:hAnsi="Consolas" w:cs="Consolas"/>
      <w:sz w:val="20"/>
    </w:rPr>
  </w:style>
  <w:style w:type="character" w:styleId="HTMLDefinition">
    <w:name w:val="HTML Definition"/>
    <w:basedOn w:val="DefaultParagraphFont"/>
    <w:uiPriority w:val="99"/>
    <w:semiHidden/>
    <w:unhideWhenUsed/>
    <w:rsid w:val="00145AA9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145AA9"/>
    <w:rPr>
      <w:rFonts w:ascii="Consolas" w:hAnsi="Consolas" w:cs="Consolas"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AA9"/>
    <w:pPr>
      <w:spacing w:after="0" w:line="240" w:lineRule="auto"/>
    </w:pPr>
    <w:rPr>
      <w:rFonts w:ascii="Consolas" w:hAnsi="Consolas" w:cs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AA9"/>
    <w:rPr>
      <w:rFonts w:ascii="Consolas" w:hAnsi="Consolas" w:cs="Consolas"/>
      <w:sz w:val="20"/>
    </w:rPr>
  </w:style>
  <w:style w:type="character" w:styleId="HTMLSample">
    <w:name w:val="HTML Sample"/>
    <w:basedOn w:val="DefaultParagraphFont"/>
    <w:uiPriority w:val="99"/>
    <w:semiHidden/>
    <w:unhideWhenUsed/>
    <w:rsid w:val="00145AA9"/>
    <w:rPr>
      <w:rFonts w:ascii="Consolas" w:hAnsi="Consolas" w:cs="Consolas"/>
      <w:sz w:val="24"/>
    </w:rPr>
  </w:style>
  <w:style w:type="character" w:styleId="HTMLTypewriter">
    <w:name w:val="HTML Typewriter"/>
    <w:basedOn w:val="DefaultParagraphFont"/>
    <w:uiPriority w:val="99"/>
    <w:semiHidden/>
    <w:unhideWhenUsed/>
    <w:rsid w:val="00145AA9"/>
    <w:rPr>
      <w:rFonts w:ascii="Consolas" w:hAnsi="Consolas" w:cs="Consolas"/>
      <w:sz w:val="20"/>
    </w:rPr>
  </w:style>
  <w:style w:type="character" w:styleId="HTMLVariable">
    <w:name w:val="HTML Variable"/>
    <w:basedOn w:val="DefaultParagraphFont"/>
    <w:uiPriority w:val="99"/>
    <w:semiHidden/>
    <w:unhideWhenUsed/>
    <w:rsid w:val="00145AA9"/>
    <w:rPr>
      <w:i/>
      <w:iCs/>
    </w:rPr>
  </w:style>
  <w:style w:type="character" w:styleId="Hyperlink">
    <w:name w:val="Hyperlink"/>
    <w:basedOn w:val="DefaultParagraphFont"/>
    <w:uiPriority w:val="99"/>
    <w:unhideWhenUsed/>
    <w:rsid w:val="00145AA9"/>
    <w:rPr>
      <w:color w:val="A2BFA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145AA9"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145AA9"/>
    <w:rPr>
      <w:rFonts w:ascii="Calibri" w:eastAsia="Times New Roman" w:hAnsi="Calibr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rsid w:val="00145AA9"/>
    <w:rPr>
      <w:b/>
      <w:bCs/>
      <w:i/>
      <w:iCs/>
      <w:color w:val="FFBC1D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145AA9"/>
    <w:pPr>
      <w:pBdr>
        <w:bottom w:val="single" w:sz="4" w:space="4" w:color="FFBC1D"/>
      </w:pBdr>
      <w:spacing w:before="200" w:after="280"/>
      <w:ind w:left="936" w:right="936"/>
    </w:pPr>
    <w:rPr>
      <w:b/>
      <w:bCs/>
      <w:i/>
      <w:iCs/>
      <w:color w:val="FFBC1D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145AA9"/>
    <w:rPr>
      <w:b/>
      <w:bCs/>
      <w:i/>
      <w:iCs/>
      <w:color w:val="FFBC1D"/>
    </w:rPr>
  </w:style>
  <w:style w:type="character" w:styleId="IntenseReference">
    <w:name w:val="Intense Reference"/>
    <w:basedOn w:val="DefaultParagraphFont"/>
    <w:uiPriority w:val="32"/>
    <w:semiHidden/>
    <w:unhideWhenUsed/>
    <w:rsid w:val="00145AA9"/>
    <w:rPr>
      <w:b/>
      <w:bCs/>
      <w:smallCaps/>
      <w:color w:val="E47E1A"/>
      <w:spacing w:val="5"/>
      <w:u w:val="single"/>
    </w:rPr>
  </w:style>
  <w:style w:type="table" w:customStyle="1" w:styleId="LightGrid1">
    <w:name w:val="Light Grid1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  <w:insideH w:val="single" w:sz="8" w:space="0" w:color="263147"/>
        <w:insideV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263147"/>
          <w:left w:val="single" w:sz="8" w:space="0" w:color="263147"/>
          <w:bottom w:val="single" w:sz="18" w:space="0" w:color="263147"/>
          <w:right w:val="single" w:sz="8" w:space="0" w:color="263147"/>
          <w:insideH w:val="nil"/>
          <w:insideV w:val="single" w:sz="8" w:space="0" w:color="263147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263147"/>
          <w:left w:val="single" w:sz="8" w:space="0" w:color="263147"/>
          <w:bottom w:val="single" w:sz="8" w:space="0" w:color="263147"/>
          <w:right w:val="single" w:sz="8" w:space="0" w:color="263147"/>
          <w:insideH w:val="nil"/>
          <w:insideV w:val="single" w:sz="8" w:space="0" w:color="263147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  <w:tblStylePr w:type="band1Vert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  <w:shd w:val="clear" w:color="auto" w:fill="BEC8DC"/>
      </w:tcPr>
    </w:tblStylePr>
    <w:tblStylePr w:type="band1Horz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  <w:insideV w:val="single" w:sz="8" w:space="0" w:color="263147"/>
        </w:tcBorders>
        <w:shd w:val="clear" w:color="auto" w:fill="BEC8DC"/>
      </w:tcPr>
    </w:tblStylePr>
    <w:tblStylePr w:type="band2Horz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  <w:insideV w:val="single" w:sz="8" w:space="0" w:color="263147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  <w:insideH w:val="single" w:sz="8" w:space="0" w:color="FFBC1D"/>
        <w:insideV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FFBC1D"/>
          <w:left w:val="single" w:sz="8" w:space="0" w:color="FFBC1D"/>
          <w:bottom w:val="single" w:sz="18" w:space="0" w:color="FFBC1D"/>
          <w:right w:val="single" w:sz="8" w:space="0" w:color="FFBC1D"/>
          <w:insideH w:val="nil"/>
          <w:insideV w:val="single" w:sz="8" w:space="0" w:color="FFBC1D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FFBC1D"/>
          <w:left w:val="single" w:sz="8" w:space="0" w:color="FFBC1D"/>
          <w:bottom w:val="single" w:sz="8" w:space="0" w:color="FFBC1D"/>
          <w:right w:val="single" w:sz="8" w:space="0" w:color="FFBC1D"/>
          <w:insideH w:val="nil"/>
          <w:insideV w:val="single" w:sz="8" w:space="0" w:color="FFBC1D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  <w:tblStylePr w:type="band1Vert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  <w:shd w:val="clear" w:color="auto" w:fill="FFEEC7"/>
      </w:tcPr>
    </w:tblStylePr>
    <w:tblStylePr w:type="band1Horz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  <w:insideV w:val="single" w:sz="8" w:space="0" w:color="FFBC1D"/>
        </w:tcBorders>
        <w:shd w:val="clear" w:color="auto" w:fill="FFEEC7"/>
      </w:tcPr>
    </w:tblStylePr>
    <w:tblStylePr w:type="band2Horz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  <w:insideV w:val="single" w:sz="8" w:space="0" w:color="FFBC1D"/>
        </w:tcBorders>
      </w:tcPr>
    </w:tblStylePr>
  </w:style>
  <w:style w:type="table" w:styleId="LightGrid-Accent2">
    <w:name w:val="Light Grid Accent 2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  <w:insideH w:val="single" w:sz="8" w:space="0" w:color="E47E1A"/>
        <w:insideV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E47E1A"/>
          <w:left w:val="single" w:sz="8" w:space="0" w:color="E47E1A"/>
          <w:bottom w:val="single" w:sz="18" w:space="0" w:color="E47E1A"/>
          <w:right w:val="single" w:sz="8" w:space="0" w:color="E47E1A"/>
          <w:insideH w:val="nil"/>
          <w:insideV w:val="single" w:sz="8" w:space="0" w:color="E47E1A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E47E1A"/>
          <w:left w:val="single" w:sz="8" w:space="0" w:color="E47E1A"/>
          <w:bottom w:val="single" w:sz="8" w:space="0" w:color="E47E1A"/>
          <w:right w:val="single" w:sz="8" w:space="0" w:color="E47E1A"/>
          <w:insideH w:val="nil"/>
          <w:insideV w:val="single" w:sz="8" w:space="0" w:color="E47E1A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  <w:tblStylePr w:type="band1Vert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  <w:shd w:val="clear" w:color="auto" w:fill="F8DFC6"/>
      </w:tcPr>
    </w:tblStylePr>
    <w:tblStylePr w:type="band1Horz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  <w:insideV w:val="single" w:sz="8" w:space="0" w:color="E47E1A"/>
        </w:tcBorders>
        <w:shd w:val="clear" w:color="auto" w:fill="F8DFC6"/>
      </w:tcPr>
    </w:tblStylePr>
    <w:tblStylePr w:type="band2Horz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  <w:insideV w:val="single" w:sz="8" w:space="0" w:color="E47E1A"/>
        </w:tcBorders>
      </w:tcPr>
    </w:tblStylePr>
  </w:style>
  <w:style w:type="table" w:styleId="LightGrid-Accent3">
    <w:name w:val="Light Grid Accent 3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  <w:insideH w:val="single" w:sz="8" w:space="0" w:color="AC2B37"/>
        <w:insideV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AC2B37"/>
          <w:left w:val="single" w:sz="8" w:space="0" w:color="AC2B37"/>
          <w:bottom w:val="single" w:sz="18" w:space="0" w:color="AC2B37"/>
          <w:right w:val="single" w:sz="8" w:space="0" w:color="AC2B37"/>
          <w:insideH w:val="nil"/>
          <w:insideV w:val="single" w:sz="8" w:space="0" w:color="AC2B37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AC2B37"/>
          <w:left w:val="single" w:sz="8" w:space="0" w:color="AC2B37"/>
          <w:bottom w:val="single" w:sz="8" w:space="0" w:color="AC2B37"/>
          <w:right w:val="single" w:sz="8" w:space="0" w:color="AC2B37"/>
          <w:insideH w:val="nil"/>
          <w:insideV w:val="single" w:sz="8" w:space="0" w:color="AC2B37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  <w:tblStylePr w:type="band1Vert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  <w:shd w:val="clear" w:color="auto" w:fill="F0C4C8"/>
      </w:tcPr>
    </w:tblStylePr>
    <w:tblStylePr w:type="band1Horz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  <w:insideV w:val="single" w:sz="8" w:space="0" w:color="AC2B37"/>
        </w:tcBorders>
        <w:shd w:val="clear" w:color="auto" w:fill="F0C4C8"/>
      </w:tcPr>
    </w:tblStylePr>
    <w:tblStylePr w:type="band2Horz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  <w:insideV w:val="single" w:sz="8" w:space="0" w:color="AC2B37"/>
        </w:tcBorders>
      </w:tcPr>
    </w:tblStylePr>
  </w:style>
  <w:style w:type="table" w:styleId="LightGrid-Accent4">
    <w:name w:val="Light Grid Accent 4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  <w:insideH w:val="single" w:sz="8" w:space="0" w:color="762C7C"/>
        <w:insideV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762C7C"/>
          <w:left w:val="single" w:sz="8" w:space="0" w:color="762C7C"/>
          <w:bottom w:val="single" w:sz="18" w:space="0" w:color="762C7C"/>
          <w:right w:val="single" w:sz="8" w:space="0" w:color="762C7C"/>
          <w:insideH w:val="nil"/>
          <w:insideV w:val="single" w:sz="8" w:space="0" w:color="762C7C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762C7C"/>
          <w:left w:val="single" w:sz="8" w:space="0" w:color="762C7C"/>
          <w:bottom w:val="single" w:sz="8" w:space="0" w:color="762C7C"/>
          <w:right w:val="single" w:sz="8" w:space="0" w:color="762C7C"/>
          <w:insideH w:val="nil"/>
          <w:insideV w:val="single" w:sz="8" w:space="0" w:color="762C7C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  <w:tblStylePr w:type="band1Vert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  <w:shd w:val="clear" w:color="auto" w:fill="E5C0E8"/>
      </w:tcPr>
    </w:tblStylePr>
    <w:tblStylePr w:type="band1Horz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  <w:insideV w:val="single" w:sz="8" w:space="0" w:color="762C7C"/>
        </w:tcBorders>
        <w:shd w:val="clear" w:color="auto" w:fill="E5C0E8"/>
      </w:tcPr>
    </w:tblStylePr>
    <w:tblStylePr w:type="band2Horz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  <w:insideV w:val="single" w:sz="8" w:space="0" w:color="762C7C"/>
        </w:tcBorders>
      </w:tcPr>
    </w:tblStylePr>
  </w:style>
  <w:style w:type="table" w:styleId="LightGrid-Accent5">
    <w:name w:val="Light Grid Accent 5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  <w:insideH w:val="single" w:sz="8" w:space="0" w:color="0098C7"/>
        <w:insideV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0098C7"/>
          <w:left w:val="single" w:sz="8" w:space="0" w:color="0098C7"/>
          <w:bottom w:val="single" w:sz="18" w:space="0" w:color="0098C7"/>
          <w:right w:val="single" w:sz="8" w:space="0" w:color="0098C7"/>
          <w:insideH w:val="nil"/>
          <w:insideV w:val="single" w:sz="8" w:space="0" w:color="0098C7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0098C7"/>
          <w:left w:val="single" w:sz="8" w:space="0" w:color="0098C7"/>
          <w:bottom w:val="single" w:sz="8" w:space="0" w:color="0098C7"/>
          <w:right w:val="single" w:sz="8" w:space="0" w:color="0098C7"/>
          <w:insideH w:val="nil"/>
          <w:insideV w:val="single" w:sz="8" w:space="0" w:color="0098C7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  <w:tblStylePr w:type="band1Vert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  <w:shd w:val="clear" w:color="auto" w:fill="B2ECFF"/>
      </w:tcPr>
    </w:tblStylePr>
    <w:tblStylePr w:type="band1Horz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  <w:insideV w:val="single" w:sz="8" w:space="0" w:color="0098C7"/>
        </w:tcBorders>
        <w:shd w:val="clear" w:color="auto" w:fill="B2ECFF"/>
      </w:tcPr>
    </w:tblStylePr>
    <w:tblStylePr w:type="band2Horz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  <w:insideV w:val="single" w:sz="8" w:space="0" w:color="0098C7"/>
        </w:tcBorders>
      </w:tcPr>
    </w:tblStylePr>
  </w:style>
  <w:style w:type="table" w:styleId="LightGrid-Accent6">
    <w:name w:val="Light Grid Accent 6"/>
    <w:basedOn w:val="TableNormal"/>
    <w:uiPriority w:val="62"/>
    <w:rsid w:val="00145AA9"/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  <w:insideH w:val="single" w:sz="8" w:space="0" w:color="B7BE16"/>
        <w:insideV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B7BE16"/>
          <w:left w:val="single" w:sz="8" w:space="0" w:color="B7BE16"/>
          <w:bottom w:val="single" w:sz="18" w:space="0" w:color="B7BE16"/>
          <w:right w:val="single" w:sz="8" w:space="0" w:color="B7BE16"/>
          <w:insideH w:val="nil"/>
          <w:insideV w:val="single" w:sz="8" w:space="0" w:color="B7BE16"/>
        </w:tcBorders>
      </w:tcPr>
    </w:tblStylePr>
    <w:tblStylePr w:type="lastRow">
      <w:pPr>
        <w:spacing w:before="0" w:after="0" w:line="240" w:lineRule="auto"/>
      </w:pPr>
      <w:rPr>
        <w:rFonts w:ascii="Calibri" w:eastAsia="Times New Roman" w:hAnsi="Calibri" w:cs="Times New Roman"/>
        <w:b/>
        <w:bCs/>
      </w:rPr>
      <w:tblPr/>
      <w:tcPr>
        <w:tcBorders>
          <w:top w:val="double" w:sz="6" w:space="0" w:color="B7BE16"/>
          <w:left w:val="single" w:sz="8" w:space="0" w:color="B7BE16"/>
          <w:bottom w:val="single" w:sz="8" w:space="0" w:color="B7BE16"/>
          <w:right w:val="single" w:sz="8" w:space="0" w:color="B7BE16"/>
          <w:insideH w:val="nil"/>
          <w:insideV w:val="single" w:sz="8" w:space="0" w:color="B7BE16"/>
        </w:tcBorders>
      </w:tcPr>
    </w:tblStylePr>
    <w:tblStylePr w:type="firstCol">
      <w:rPr>
        <w:rFonts w:ascii="Calibri" w:eastAsia="Times New Roman" w:hAnsi="Calibri" w:cs="Times New Roman"/>
        <w:b/>
        <w:bCs/>
      </w:rPr>
    </w:tblStylePr>
    <w:tblStylePr w:type="lastCol">
      <w:rPr>
        <w:rFonts w:ascii="Calibri" w:eastAsia="Times New Roman" w:hAnsi="Calibri" w:cs="Times New Roman"/>
        <w:b/>
        <w:bCs/>
      </w:rPr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  <w:tblStylePr w:type="band1Vert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  <w:shd w:val="clear" w:color="auto" w:fill="F4F7BC"/>
      </w:tcPr>
    </w:tblStylePr>
    <w:tblStylePr w:type="band1Horz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  <w:insideV w:val="single" w:sz="8" w:space="0" w:color="B7BE16"/>
        </w:tcBorders>
        <w:shd w:val="clear" w:color="auto" w:fill="F4F7BC"/>
      </w:tcPr>
    </w:tblStylePr>
    <w:tblStylePr w:type="band2Horz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  <w:insideV w:val="single" w:sz="8" w:space="0" w:color="B7BE16"/>
        </w:tcBorders>
      </w:tcPr>
    </w:tblStylePr>
  </w:style>
  <w:style w:type="table" w:customStyle="1" w:styleId="LightList1">
    <w:name w:val="Light List1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2631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  <w:tblStylePr w:type="band1Horz">
      <w:tblPr/>
      <w:tcPr>
        <w:tcBorders>
          <w:top w:val="single" w:sz="8" w:space="0" w:color="263147"/>
          <w:left w:val="single" w:sz="8" w:space="0" w:color="263147"/>
          <w:bottom w:val="single" w:sz="8" w:space="0" w:color="263147"/>
          <w:right w:val="single" w:sz="8" w:space="0" w:color="263147"/>
        </w:tcBorders>
      </w:tcPr>
    </w:tblStylePr>
  </w:style>
  <w:style w:type="table" w:customStyle="1" w:styleId="LightList-Accent11">
    <w:name w:val="Light List - Accent 11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FBC1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  <w:tblStylePr w:type="band1Horz">
      <w:tblPr/>
      <w:tcPr>
        <w:tcBorders>
          <w:top w:val="single" w:sz="8" w:space="0" w:color="FFBC1D"/>
          <w:left w:val="single" w:sz="8" w:space="0" w:color="FFBC1D"/>
          <w:bottom w:val="single" w:sz="8" w:space="0" w:color="FFBC1D"/>
          <w:right w:val="single" w:sz="8" w:space="0" w:color="FFBC1D"/>
        </w:tcBorders>
      </w:tcPr>
    </w:tblStylePr>
  </w:style>
  <w:style w:type="table" w:styleId="LightList-Accent2">
    <w:name w:val="Light List Accent 2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E47E1A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  <w:tblStylePr w:type="band1Horz">
      <w:tblPr/>
      <w:tcPr>
        <w:tcBorders>
          <w:top w:val="single" w:sz="8" w:space="0" w:color="E47E1A"/>
          <w:left w:val="single" w:sz="8" w:space="0" w:color="E47E1A"/>
          <w:bottom w:val="single" w:sz="8" w:space="0" w:color="E47E1A"/>
          <w:right w:val="single" w:sz="8" w:space="0" w:color="E47E1A"/>
        </w:tcBorders>
      </w:tcPr>
    </w:tblStylePr>
  </w:style>
  <w:style w:type="table" w:styleId="LightList-Accent3">
    <w:name w:val="Light List Accent 3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C2B3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  <w:tblStylePr w:type="band1Horz">
      <w:tblPr/>
      <w:tcPr>
        <w:tcBorders>
          <w:top w:val="single" w:sz="8" w:space="0" w:color="AC2B37"/>
          <w:left w:val="single" w:sz="8" w:space="0" w:color="AC2B37"/>
          <w:bottom w:val="single" w:sz="8" w:space="0" w:color="AC2B37"/>
          <w:right w:val="single" w:sz="8" w:space="0" w:color="AC2B37"/>
        </w:tcBorders>
      </w:tcPr>
    </w:tblStylePr>
  </w:style>
  <w:style w:type="table" w:styleId="LightList-Accent4">
    <w:name w:val="Light List Accent 4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762C7C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  <w:tblStylePr w:type="band1Horz">
      <w:tblPr/>
      <w:tcPr>
        <w:tcBorders>
          <w:top w:val="single" w:sz="8" w:space="0" w:color="762C7C"/>
          <w:left w:val="single" w:sz="8" w:space="0" w:color="762C7C"/>
          <w:bottom w:val="single" w:sz="8" w:space="0" w:color="762C7C"/>
          <w:right w:val="single" w:sz="8" w:space="0" w:color="762C7C"/>
        </w:tcBorders>
      </w:tcPr>
    </w:tblStylePr>
  </w:style>
  <w:style w:type="table" w:styleId="LightList-Accent5">
    <w:name w:val="Light List Accent 5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98C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  <w:tblStylePr w:type="band1Horz">
      <w:tblPr/>
      <w:tcPr>
        <w:tcBorders>
          <w:top w:val="single" w:sz="8" w:space="0" w:color="0098C7"/>
          <w:left w:val="single" w:sz="8" w:space="0" w:color="0098C7"/>
          <w:bottom w:val="single" w:sz="8" w:space="0" w:color="0098C7"/>
          <w:right w:val="single" w:sz="8" w:space="0" w:color="0098C7"/>
        </w:tcBorders>
      </w:tcPr>
    </w:tblStylePr>
  </w:style>
  <w:style w:type="table" w:styleId="LightList-Accent6">
    <w:name w:val="Light List Accent 6"/>
    <w:basedOn w:val="TableNormal"/>
    <w:uiPriority w:val="61"/>
    <w:rsid w:val="00145AA9"/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B7BE1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  <w:tblStylePr w:type="band1Horz">
      <w:tblPr/>
      <w:tcPr>
        <w:tcBorders>
          <w:top w:val="single" w:sz="8" w:space="0" w:color="B7BE16"/>
          <w:left w:val="single" w:sz="8" w:space="0" w:color="B7BE16"/>
          <w:bottom w:val="single" w:sz="8" w:space="0" w:color="B7BE16"/>
          <w:right w:val="single" w:sz="8" w:space="0" w:color="B7BE16"/>
        </w:tcBorders>
      </w:tcPr>
    </w:tblStylePr>
  </w:style>
  <w:style w:type="table" w:customStyle="1" w:styleId="LightShading1">
    <w:name w:val="Light Shading1"/>
    <w:basedOn w:val="TableNormal"/>
    <w:uiPriority w:val="60"/>
    <w:rsid w:val="00145AA9"/>
    <w:rPr>
      <w:color w:val="1C2434"/>
    </w:rPr>
    <w:tblPr>
      <w:tblStyleRowBandSize w:val="1"/>
      <w:tblStyleColBandSize w:val="1"/>
      <w:tblInd w:w="0" w:type="dxa"/>
      <w:tblBorders>
        <w:top w:val="single" w:sz="8" w:space="0" w:color="263147"/>
        <w:bottom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3147"/>
          <w:left w:val="nil"/>
          <w:bottom w:val="single" w:sz="8" w:space="0" w:color="263147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3147"/>
          <w:left w:val="nil"/>
          <w:bottom w:val="single" w:sz="8" w:space="0" w:color="263147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C8DC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EC8DC"/>
      </w:tcPr>
    </w:tblStylePr>
  </w:style>
  <w:style w:type="table" w:customStyle="1" w:styleId="LightShading-Accent11">
    <w:name w:val="Light Shading - Accent 11"/>
    <w:basedOn w:val="TableNormal"/>
    <w:uiPriority w:val="60"/>
    <w:rsid w:val="00145AA9"/>
    <w:rPr>
      <w:color w:val="D49500"/>
    </w:rPr>
    <w:tblPr>
      <w:tblStyleRowBandSize w:val="1"/>
      <w:tblStyleColBandSize w:val="1"/>
      <w:tblInd w:w="0" w:type="dxa"/>
      <w:tblBorders>
        <w:top w:val="single" w:sz="8" w:space="0" w:color="FFBC1D"/>
        <w:bottom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BC1D"/>
          <w:left w:val="nil"/>
          <w:bottom w:val="single" w:sz="8" w:space="0" w:color="FFBC1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BC1D"/>
          <w:left w:val="nil"/>
          <w:bottom w:val="single" w:sz="8" w:space="0" w:color="FFBC1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EC7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EC7"/>
      </w:tcPr>
    </w:tblStylePr>
  </w:style>
  <w:style w:type="table" w:styleId="LightShading-Accent2">
    <w:name w:val="Light Shading Accent 2"/>
    <w:basedOn w:val="TableNormal"/>
    <w:uiPriority w:val="60"/>
    <w:rsid w:val="00145AA9"/>
    <w:rPr>
      <w:color w:val="AA5E13"/>
    </w:rPr>
    <w:tblPr>
      <w:tblStyleRowBandSize w:val="1"/>
      <w:tblStyleColBandSize w:val="1"/>
      <w:tblInd w:w="0" w:type="dxa"/>
      <w:tblBorders>
        <w:top w:val="single" w:sz="8" w:space="0" w:color="E47E1A"/>
        <w:bottom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47E1A"/>
          <w:left w:val="nil"/>
          <w:bottom w:val="single" w:sz="8" w:space="0" w:color="E47E1A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47E1A"/>
          <w:left w:val="nil"/>
          <w:bottom w:val="single" w:sz="8" w:space="0" w:color="E47E1A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FC6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DFC6"/>
      </w:tcPr>
    </w:tblStylePr>
  </w:style>
  <w:style w:type="table" w:styleId="LightShading-Accent3">
    <w:name w:val="Light Shading Accent 3"/>
    <w:basedOn w:val="TableNormal"/>
    <w:uiPriority w:val="60"/>
    <w:rsid w:val="00145AA9"/>
    <w:rPr>
      <w:color w:val="802029"/>
    </w:rPr>
    <w:tblPr>
      <w:tblStyleRowBandSize w:val="1"/>
      <w:tblStyleColBandSize w:val="1"/>
      <w:tblInd w:w="0" w:type="dxa"/>
      <w:tblBorders>
        <w:top w:val="single" w:sz="8" w:space="0" w:color="AC2B37"/>
        <w:bottom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C2B37"/>
          <w:left w:val="nil"/>
          <w:bottom w:val="single" w:sz="8" w:space="0" w:color="AC2B37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C2B37"/>
          <w:left w:val="nil"/>
          <w:bottom w:val="single" w:sz="8" w:space="0" w:color="AC2B37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C4C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C4C8"/>
      </w:tcPr>
    </w:tblStylePr>
  </w:style>
  <w:style w:type="table" w:styleId="LightShading-Accent4">
    <w:name w:val="Light Shading Accent 4"/>
    <w:basedOn w:val="TableNormal"/>
    <w:uiPriority w:val="60"/>
    <w:rsid w:val="00145AA9"/>
    <w:rPr>
      <w:color w:val="57215C"/>
    </w:rPr>
    <w:tblPr>
      <w:tblStyleRowBandSize w:val="1"/>
      <w:tblStyleColBandSize w:val="1"/>
      <w:tblInd w:w="0" w:type="dxa"/>
      <w:tblBorders>
        <w:top w:val="single" w:sz="8" w:space="0" w:color="762C7C"/>
        <w:bottom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62C7C"/>
          <w:left w:val="nil"/>
          <w:bottom w:val="single" w:sz="8" w:space="0" w:color="762C7C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62C7C"/>
          <w:left w:val="nil"/>
          <w:bottom w:val="single" w:sz="8" w:space="0" w:color="762C7C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C0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C0E8"/>
      </w:tcPr>
    </w:tblStylePr>
  </w:style>
  <w:style w:type="table" w:styleId="LightShading-Accent5">
    <w:name w:val="Light Shading Accent 5"/>
    <w:basedOn w:val="TableNormal"/>
    <w:uiPriority w:val="60"/>
    <w:rsid w:val="00145AA9"/>
    <w:rPr>
      <w:color w:val="007195"/>
    </w:rPr>
    <w:tblPr>
      <w:tblStyleRowBandSize w:val="1"/>
      <w:tblStyleColBandSize w:val="1"/>
      <w:tblInd w:w="0" w:type="dxa"/>
      <w:tblBorders>
        <w:top w:val="single" w:sz="8" w:space="0" w:color="0098C7"/>
        <w:bottom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98C7"/>
          <w:left w:val="nil"/>
          <w:bottom w:val="single" w:sz="8" w:space="0" w:color="0098C7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98C7"/>
          <w:left w:val="nil"/>
          <w:bottom w:val="single" w:sz="8" w:space="0" w:color="0098C7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ECF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ECFF"/>
      </w:tcPr>
    </w:tblStylePr>
  </w:style>
  <w:style w:type="table" w:styleId="LightShading-Accent6">
    <w:name w:val="Light Shading Accent 6"/>
    <w:basedOn w:val="TableNormal"/>
    <w:uiPriority w:val="60"/>
    <w:rsid w:val="00145AA9"/>
    <w:rPr>
      <w:color w:val="888E10"/>
    </w:rPr>
    <w:tblPr>
      <w:tblStyleRowBandSize w:val="1"/>
      <w:tblStyleColBandSize w:val="1"/>
      <w:tblInd w:w="0" w:type="dxa"/>
      <w:tblBorders>
        <w:top w:val="single" w:sz="8" w:space="0" w:color="B7BE16"/>
        <w:bottom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7BE16"/>
          <w:left w:val="nil"/>
          <w:bottom w:val="single" w:sz="8" w:space="0" w:color="B7BE1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7BE16"/>
          <w:left w:val="nil"/>
          <w:bottom w:val="single" w:sz="8" w:space="0" w:color="B7BE1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F7BC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4F7BC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145AA9"/>
  </w:style>
  <w:style w:type="paragraph" w:styleId="List">
    <w:name w:val="List"/>
    <w:basedOn w:val="Normal"/>
    <w:uiPriority w:val="99"/>
    <w:semiHidden/>
    <w:unhideWhenUsed/>
    <w:rsid w:val="00145AA9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145AA9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145AA9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145AA9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145AA9"/>
    <w:pPr>
      <w:ind w:left="1800" w:hanging="360"/>
      <w:contextualSpacing/>
    </w:pPr>
  </w:style>
  <w:style w:type="paragraph" w:styleId="ListBullet">
    <w:name w:val="List Bullet"/>
    <w:basedOn w:val="Normal"/>
    <w:link w:val="ListBulletChar"/>
    <w:uiPriority w:val="1"/>
    <w:unhideWhenUsed/>
    <w:qFormat/>
    <w:rsid w:val="003D0B99"/>
    <w:pPr>
      <w:numPr>
        <w:numId w:val="1"/>
      </w:numPr>
      <w:spacing w:after="40"/>
    </w:pPr>
  </w:style>
  <w:style w:type="paragraph" w:styleId="ListBullet2">
    <w:name w:val="List Bullet 2"/>
    <w:basedOn w:val="Normal"/>
    <w:uiPriority w:val="99"/>
    <w:unhideWhenUsed/>
    <w:rsid w:val="005053FB"/>
    <w:pPr>
      <w:numPr>
        <w:numId w:val="2"/>
      </w:numPr>
      <w:spacing w:after="40"/>
      <w:contextualSpacing/>
    </w:pPr>
  </w:style>
  <w:style w:type="paragraph" w:styleId="ListBullet3">
    <w:name w:val="List Bullet 3"/>
    <w:basedOn w:val="Normal"/>
    <w:uiPriority w:val="99"/>
    <w:unhideWhenUsed/>
    <w:rsid w:val="005053FB"/>
    <w:pPr>
      <w:numPr>
        <w:numId w:val="9"/>
      </w:numPr>
      <w:spacing w:after="40"/>
      <w:contextualSpacing/>
    </w:pPr>
  </w:style>
  <w:style w:type="paragraph" w:styleId="ListBullet4">
    <w:name w:val="List Bullet 4"/>
    <w:basedOn w:val="Normal"/>
    <w:uiPriority w:val="99"/>
    <w:semiHidden/>
    <w:unhideWhenUsed/>
    <w:rsid w:val="00145AA9"/>
    <w:pPr>
      <w:numPr>
        <w:numId w:val="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145AA9"/>
    <w:pPr>
      <w:numPr>
        <w:numId w:val="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145AA9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145AA9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145AA9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145AA9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145AA9"/>
    <w:pPr>
      <w:spacing w:after="120"/>
      <w:ind w:left="1800"/>
      <w:contextualSpacing/>
    </w:pPr>
  </w:style>
  <w:style w:type="paragraph" w:styleId="ListNumber">
    <w:name w:val="List Number"/>
    <w:basedOn w:val="Normal"/>
    <w:unhideWhenUsed/>
    <w:qFormat/>
    <w:rsid w:val="003F172E"/>
    <w:pPr>
      <w:numPr>
        <w:numId w:val="6"/>
      </w:numPr>
      <w:spacing w:after="40"/>
      <w:contextualSpacing/>
    </w:pPr>
  </w:style>
  <w:style w:type="paragraph" w:styleId="ListNumber2">
    <w:name w:val="List Number 2"/>
    <w:basedOn w:val="Normal"/>
    <w:uiPriority w:val="1"/>
    <w:unhideWhenUsed/>
    <w:qFormat/>
    <w:rsid w:val="003F172E"/>
    <w:pPr>
      <w:numPr>
        <w:numId w:val="10"/>
      </w:numPr>
      <w:spacing w:after="40"/>
      <w:contextualSpacing/>
    </w:pPr>
  </w:style>
  <w:style w:type="paragraph" w:styleId="ListNumber3">
    <w:name w:val="List Number 3"/>
    <w:basedOn w:val="Normal"/>
    <w:uiPriority w:val="18"/>
    <w:unhideWhenUsed/>
    <w:qFormat/>
    <w:rsid w:val="003F172E"/>
    <w:pPr>
      <w:numPr>
        <w:numId w:val="8"/>
      </w:numPr>
      <w:contextualSpacing/>
    </w:pPr>
  </w:style>
  <w:style w:type="paragraph" w:customStyle="1" w:styleId="Question1">
    <w:name w:val="Question 1"/>
    <w:basedOn w:val="Normal"/>
    <w:next w:val="Normal"/>
    <w:rsid w:val="007B14DE"/>
    <w:pPr>
      <w:keepNext/>
      <w:pBdr>
        <w:top w:val="single" w:sz="2" w:space="1" w:color="E0E0E0"/>
        <w:left w:val="single" w:sz="2" w:space="4" w:color="E0E0E0"/>
        <w:bottom w:val="single" w:sz="2" w:space="1" w:color="E0E0E0"/>
        <w:right w:val="single" w:sz="2" w:space="4" w:color="E0E0E0"/>
      </w:pBdr>
      <w:shd w:val="clear" w:color="009BCC" w:fill="E0E0E0"/>
      <w:kinsoku w:val="0"/>
      <w:spacing w:before="240" w:after="0" w:line="240" w:lineRule="exact"/>
      <w:jc w:val="left"/>
    </w:pPr>
    <w:rPr>
      <w:rFonts w:eastAsia="Arial" w:cs="Arial"/>
      <w:b/>
      <w:bCs/>
      <w:color w:val="auto"/>
      <w:lang w:val="en-GB"/>
    </w:rPr>
  </w:style>
  <w:style w:type="paragraph" w:styleId="ListParagraph">
    <w:name w:val="List Paragraph"/>
    <w:basedOn w:val="Normal"/>
    <w:uiPriority w:val="34"/>
    <w:unhideWhenUsed/>
    <w:qFormat/>
    <w:rsid w:val="00145AA9"/>
    <w:pPr>
      <w:ind w:left="720"/>
      <w:contextualSpacing/>
    </w:pPr>
  </w:style>
  <w:style w:type="paragraph" w:styleId="MacroText">
    <w:name w:val="macro"/>
    <w:link w:val="MacroTextChar"/>
    <w:uiPriority w:val="99"/>
    <w:semiHidden/>
    <w:unhideWhenUsed/>
    <w:rsid w:val="00145AA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40" w:line="300" w:lineRule="auto"/>
    </w:pPr>
    <w:rPr>
      <w:rFonts w:ascii="Consolas" w:hAnsi="Consolas" w:cs="Consolas"/>
      <w:color w:val="566FA1"/>
      <w:lang w:eastAsia="ja-JP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145AA9"/>
    <w:rPr>
      <w:rFonts w:ascii="Consolas" w:hAnsi="Consolas" w:cs="Consolas"/>
      <w:color w:val="566FA1"/>
      <w:lang w:val="en-US" w:eastAsia="ja-JP" w:bidi="ar-SA"/>
    </w:rPr>
  </w:style>
  <w:style w:type="table" w:customStyle="1" w:styleId="MediumGrid11">
    <w:name w:val="Medium Grid 11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495E88"/>
        <w:left w:val="single" w:sz="8" w:space="0" w:color="495E88"/>
        <w:bottom w:val="single" w:sz="8" w:space="0" w:color="495E88"/>
        <w:right w:val="single" w:sz="8" w:space="0" w:color="495E88"/>
        <w:insideH w:val="single" w:sz="8" w:space="0" w:color="495E88"/>
        <w:insideV w:val="single" w:sz="8" w:space="0" w:color="495E88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EC8DC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95E88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C90B9"/>
      </w:tcPr>
    </w:tblStylePr>
    <w:tblStylePr w:type="band1Horz">
      <w:tblPr/>
      <w:tcPr>
        <w:shd w:val="clear" w:color="auto" w:fill="7C90B9"/>
      </w:tcPr>
    </w:tblStylePr>
  </w:style>
  <w:style w:type="table" w:styleId="MediumGrid1-Accent1">
    <w:name w:val="Medium Grid 1 Accent 1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FFCC55"/>
        <w:left w:val="single" w:sz="8" w:space="0" w:color="FFCC55"/>
        <w:bottom w:val="single" w:sz="8" w:space="0" w:color="FFCC55"/>
        <w:right w:val="single" w:sz="8" w:space="0" w:color="FFCC55"/>
        <w:insideH w:val="single" w:sz="8" w:space="0" w:color="FFCC55"/>
        <w:insideV w:val="single" w:sz="8" w:space="0" w:color="FFCC5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EC7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C5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D8E"/>
      </w:tcPr>
    </w:tblStylePr>
    <w:tblStylePr w:type="band1Horz">
      <w:tblPr/>
      <w:tcPr>
        <w:shd w:val="clear" w:color="auto" w:fill="FFDD8E"/>
      </w:tcPr>
    </w:tblStylePr>
  </w:style>
  <w:style w:type="table" w:styleId="MediumGrid1-Accent2">
    <w:name w:val="Medium Grid 1 Accent 2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EB9E52"/>
        <w:left w:val="single" w:sz="8" w:space="0" w:color="EB9E52"/>
        <w:bottom w:val="single" w:sz="8" w:space="0" w:color="EB9E52"/>
        <w:right w:val="single" w:sz="8" w:space="0" w:color="EB9E52"/>
        <w:insideH w:val="single" w:sz="8" w:space="0" w:color="EB9E52"/>
        <w:insideV w:val="single" w:sz="8" w:space="0" w:color="EB9E5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FC6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B9E5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BE8C"/>
      </w:tcPr>
    </w:tblStylePr>
    <w:tblStylePr w:type="band1Horz">
      <w:tblPr/>
      <w:tcPr>
        <w:shd w:val="clear" w:color="auto" w:fill="F2BE8C"/>
      </w:tcPr>
    </w:tblStylePr>
  </w:style>
  <w:style w:type="table" w:styleId="MediumGrid1-Accent3">
    <w:name w:val="Medium Grid 1 Accent 3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D24E5A"/>
        <w:left w:val="single" w:sz="8" w:space="0" w:color="D24E5A"/>
        <w:bottom w:val="single" w:sz="8" w:space="0" w:color="D24E5A"/>
        <w:right w:val="single" w:sz="8" w:space="0" w:color="D24E5A"/>
        <w:insideH w:val="single" w:sz="8" w:space="0" w:color="D24E5A"/>
        <w:insideV w:val="single" w:sz="8" w:space="0" w:color="D24E5A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4C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24E5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8991"/>
      </w:tcPr>
    </w:tblStylePr>
    <w:tblStylePr w:type="band1Horz">
      <w:tblPr/>
      <w:tcPr>
        <w:shd w:val="clear" w:color="auto" w:fill="E18991"/>
      </w:tcPr>
    </w:tblStylePr>
  </w:style>
  <w:style w:type="table" w:styleId="MediumGrid1-Accent4">
    <w:name w:val="Medium Grid 1 Accent 4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B142BB"/>
        <w:left w:val="single" w:sz="8" w:space="0" w:color="B142BB"/>
        <w:bottom w:val="single" w:sz="8" w:space="0" w:color="B142BB"/>
        <w:right w:val="single" w:sz="8" w:space="0" w:color="B142BB"/>
        <w:insideH w:val="single" w:sz="8" w:space="0" w:color="B142BB"/>
        <w:insideV w:val="single" w:sz="8" w:space="0" w:color="B142BB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C0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142B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81D2"/>
      </w:tcPr>
    </w:tblStylePr>
    <w:tblStylePr w:type="band1Horz">
      <w:tblPr/>
      <w:tcPr>
        <w:shd w:val="clear" w:color="auto" w:fill="CC81D2"/>
      </w:tcPr>
    </w:tblStylePr>
  </w:style>
  <w:style w:type="table" w:styleId="MediumGrid1-Accent5">
    <w:name w:val="Medium Grid 1 Accent 5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16C7FF"/>
        <w:left w:val="single" w:sz="8" w:space="0" w:color="16C7FF"/>
        <w:bottom w:val="single" w:sz="8" w:space="0" w:color="16C7FF"/>
        <w:right w:val="single" w:sz="8" w:space="0" w:color="16C7FF"/>
        <w:insideH w:val="single" w:sz="8" w:space="0" w:color="16C7FF"/>
        <w:insideV w:val="single" w:sz="8" w:space="0" w:color="16C7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ECF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C7F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D9FF"/>
      </w:tcPr>
    </w:tblStylePr>
    <w:tblStylePr w:type="band1Horz">
      <w:tblPr/>
      <w:tcPr>
        <w:shd w:val="clear" w:color="auto" w:fill="64D9FF"/>
      </w:tcPr>
    </w:tblStylePr>
  </w:style>
  <w:style w:type="table" w:styleId="MediumGrid1-Accent6">
    <w:name w:val="Medium Grid 1 Accent 6"/>
    <w:basedOn w:val="TableNormal"/>
    <w:uiPriority w:val="67"/>
    <w:rsid w:val="00145AA9"/>
    <w:tblPr>
      <w:tblStyleRowBandSize w:val="1"/>
      <w:tblStyleColBandSize w:val="1"/>
      <w:tblInd w:w="0" w:type="dxa"/>
      <w:tblBorders>
        <w:top w:val="single" w:sz="8" w:space="0" w:color="E0E736"/>
        <w:left w:val="single" w:sz="8" w:space="0" w:color="E0E736"/>
        <w:bottom w:val="single" w:sz="8" w:space="0" w:color="E0E736"/>
        <w:right w:val="single" w:sz="8" w:space="0" w:color="E0E736"/>
        <w:insideH w:val="single" w:sz="8" w:space="0" w:color="E0E736"/>
        <w:insideV w:val="single" w:sz="8" w:space="0" w:color="E0E73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F7BC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0E73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F79"/>
      </w:tcPr>
    </w:tblStylePr>
    <w:tblStylePr w:type="band1Horz">
      <w:tblPr/>
      <w:tcPr>
        <w:shd w:val="clear" w:color="auto" w:fill="EAEF79"/>
      </w:tcPr>
    </w:tblStylePr>
  </w:style>
  <w:style w:type="table" w:customStyle="1" w:styleId="MediumGrid21">
    <w:name w:val="Medium Grid 21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  <w:insideH w:val="single" w:sz="8" w:space="0" w:color="263147"/>
        <w:insideV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EC8DC"/>
    </w:tcPr>
    <w:tblStylePr w:type="firstRow">
      <w:rPr>
        <w:b/>
        <w:bCs/>
        <w:color w:val="263147"/>
      </w:rPr>
      <w:tblPr/>
      <w:tcPr>
        <w:shd w:val="clear" w:color="auto" w:fill="E5E9F1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D2E3"/>
      </w:tcPr>
    </w:tblStylePr>
    <w:tblStylePr w:type="band1Vert">
      <w:tblPr/>
      <w:tcPr>
        <w:shd w:val="clear" w:color="auto" w:fill="7C90B9"/>
      </w:tcPr>
    </w:tblStylePr>
    <w:tblStylePr w:type="band1Horz">
      <w:tblPr/>
      <w:tcPr>
        <w:tcBorders>
          <w:insideH w:val="single" w:sz="6" w:space="0" w:color="263147"/>
          <w:insideV w:val="single" w:sz="6" w:space="0" w:color="263147"/>
        </w:tcBorders>
        <w:shd w:val="clear" w:color="auto" w:fill="7C90B9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  <w:insideH w:val="single" w:sz="8" w:space="0" w:color="FFBC1D"/>
        <w:insideV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EC7"/>
    </w:tcPr>
    <w:tblStylePr w:type="firstRow">
      <w:rPr>
        <w:b/>
        <w:bCs/>
        <w:color w:val="263147"/>
      </w:rPr>
      <w:tblPr/>
      <w:tcPr>
        <w:shd w:val="clear" w:color="auto" w:fill="FFF8E8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1D1"/>
      </w:tcPr>
    </w:tblStylePr>
    <w:tblStylePr w:type="band1Vert">
      <w:tblPr/>
      <w:tcPr>
        <w:shd w:val="clear" w:color="auto" w:fill="FFDD8E"/>
      </w:tcPr>
    </w:tblStylePr>
    <w:tblStylePr w:type="band1Horz">
      <w:tblPr/>
      <w:tcPr>
        <w:tcBorders>
          <w:insideH w:val="single" w:sz="6" w:space="0" w:color="FFBC1D"/>
          <w:insideV w:val="single" w:sz="6" w:space="0" w:color="FFBC1D"/>
        </w:tcBorders>
        <w:shd w:val="clear" w:color="auto" w:fill="FFDD8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  <w:insideH w:val="single" w:sz="8" w:space="0" w:color="E47E1A"/>
        <w:insideV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FC6"/>
    </w:tcPr>
    <w:tblStylePr w:type="firstRow">
      <w:rPr>
        <w:b/>
        <w:bCs/>
        <w:color w:val="263147"/>
      </w:rPr>
      <w:tblPr/>
      <w:tcPr>
        <w:shd w:val="clear" w:color="auto" w:fill="FCF2E8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E5D0"/>
      </w:tcPr>
    </w:tblStylePr>
    <w:tblStylePr w:type="band1Vert">
      <w:tblPr/>
      <w:tcPr>
        <w:shd w:val="clear" w:color="auto" w:fill="F2BE8C"/>
      </w:tcPr>
    </w:tblStylePr>
    <w:tblStylePr w:type="band1Horz">
      <w:tblPr/>
      <w:tcPr>
        <w:tcBorders>
          <w:insideH w:val="single" w:sz="6" w:space="0" w:color="E47E1A"/>
          <w:insideV w:val="single" w:sz="6" w:space="0" w:color="E47E1A"/>
        </w:tcBorders>
        <w:shd w:val="clear" w:color="auto" w:fill="F2BE8C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  <w:insideH w:val="single" w:sz="8" w:space="0" w:color="AC2B37"/>
        <w:insideV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4C8"/>
    </w:tcPr>
    <w:tblStylePr w:type="firstRow">
      <w:rPr>
        <w:b/>
        <w:bCs/>
        <w:color w:val="263147"/>
      </w:rPr>
      <w:tblPr/>
      <w:tcPr>
        <w:shd w:val="clear" w:color="auto" w:fill="F9E7E9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CFD2"/>
      </w:tcPr>
    </w:tblStylePr>
    <w:tblStylePr w:type="band1Vert">
      <w:tblPr/>
      <w:tcPr>
        <w:shd w:val="clear" w:color="auto" w:fill="E18991"/>
      </w:tcPr>
    </w:tblStylePr>
    <w:tblStylePr w:type="band1Horz">
      <w:tblPr/>
      <w:tcPr>
        <w:tcBorders>
          <w:insideH w:val="single" w:sz="6" w:space="0" w:color="AC2B37"/>
          <w:insideV w:val="single" w:sz="6" w:space="0" w:color="AC2B37"/>
        </w:tcBorders>
        <w:shd w:val="clear" w:color="auto" w:fill="E18991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  <w:insideH w:val="single" w:sz="8" w:space="0" w:color="762C7C"/>
        <w:insideV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C0E8"/>
    </w:tcPr>
    <w:tblStylePr w:type="firstRow">
      <w:rPr>
        <w:b/>
        <w:bCs/>
        <w:color w:val="263147"/>
      </w:rPr>
      <w:tblPr/>
      <w:tcPr>
        <w:shd w:val="clear" w:color="auto" w:fill="F5E6F6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CCED"/>
      </w:tcPr>
    </w:tblStylePr>
    <w:tblStylePr w:type="band1Vert">
      <w:tblPr/>
      <w:tcPr>
        <w:shd w:val="clear" w:color="auto" w:fill="CC81D2"/>
      </w:tcPr>
    </w:tblStylePr>
    <w:tblStylePr w:type="band1Horz">
      <w:tblPr/>
      <w:tcPr>
        <w:tcBorders>
          <w:insideH w:val="single" w:sz="6" w:space="0" w:color="762C7C"/>
          <w:insideV w:val="single" w:sz="6" w:space="0" w:color="762C7C"/>
        </w:tcBorders>
        <w:shd w:val="clear" w:color="auto" w:fill="CC81D2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  <w:insideH w:val="single" w:sz="8" w:space="0" w:color="0098C7"/>
        <w:insideV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ECFF"/>
    </w:tcPr>
    <w:tblStylePr w:type="firstRow">
      <w:rPr>
        <w:b/>
        <w:bCs/>
        <w:color w:val="263147"/>
      </w:rPr>
      <w:tblPr/>
      <w:tcPr>
        <w:shd w:val="clear" w:color="auto" w:fill="E0F7FF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F0FF"/>
      </w:tcPr>
    </w:tblStylePr>
    <w:tblStylePr w:type="band1Vert">
      <w:tblPr/>
      <w:tcPr>
        <w:shd w:val="clear" w:color="auto" w:fill="64D9FF"/>
      </w:tcPr>
    </w:tblStylePr>
    <w:tblStylePr w:type="band1Horz">
      <w:tblPr/>
      <w:tcPr>
        <w:tcBorders>
          <w:insideH w:val="single" w:sz="6" w:space="0" w:color="0098C7"/>
          <w:insideV w:val="single" w:sz="6" w:space="0" w:color="0098C7"/>
        </w:tcBorders>
        <w:shd w:val="clear" w:color="auto" w:fill="64D9FF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  <w:insideH w:val="single" w:sz="8" w:space="0" w:color="B7BE16"/>
        <w:insideV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F7BC"/>
    </w:tcPr>
    <w:tblStylePr w:type="firstRow">
      <w:rPr>
        <w:b/>
        <w:bCs/>
        <w:color w:val="263147"/>
      </w:rPr>
      <w:tblPr/>
      <w:tcPr>
        <w:shd w:val="clear" w:color="auto" w:fill="FAFCE4"/>
      </w:tcPr>
    </w:tblStylePr>
    <w:tblStylePr w:type="lastRow">
      <w:rPr>
        <w:b/>
        <w:bCs/>
        <w:color w:val="263147"/>
      </w:rPr>
      <w:tblPr/>
      <w:tcPr>
        <w:tcBorders>
          <w:top w:val="single" w:sz="12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263147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F8C9"/>
      </w:tcPr>
    </w:tblStylePr>
    <w:tblStylePr w:type="band1Vert">
      <w:tblPr/>
      <w:tcPr>
        <w:shd w:val="clear" w:color="auto" w:fill="EAEF79"/>
      </w:tcPr>
    </w:tblStylePr>
    <w:tblStylePr w:type="band1Horz">
      <w:tblPr/>
      <w:tcPr>
        <w:tcBorders>
          <w:insideH w:val="single" w:sz="6" w:space="0" w:color="B7BE16"/>
          <w:insideV w:val="single" w:sz="6" w:space="0" w:color="B7BE16"/>
        </w:tcBorders>
        <w:shd w:val="clear" w:color="auto" w:fill="EAEF79"/>
      </w:tcPr>
    </w:tblStylePr>
    <w:tblStylePr w:type="nwCell">
      <w:tblPr/>
      <w:tcPr>
        <w:shd w:val="clear" w:color="auto" w:fill="FFFFFF"/>
      </w:tcPr>
    </w:tblStylePr>
  </w:style>
  <w:style w:type="table" w:customStyle="1" w:styleId="MediumGrid31">
    <w:name w:val="Medium Grid 31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EC8DC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26314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26314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26314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26314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7C90B9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7C90B9"/>
      </w:tcPr>
    </w:tblStylePr>
  </w:style>
  <w:style w:type="table" w:styleId="MediumGrid3-Accent1">
    <w:name w:val="Medium Grid 3 Accent 1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EEC7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BC1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BC1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FBC1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FBC1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FDD8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FDD8E"/>
      </w:tcPr>
    </w:tblStylePr>
  </w:style>
  <w:style w:type="table" w:styleId="MediumGrid3-Accent2">
    <w:name w:val="Medium Grid 3 Accent 2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FC6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E47E1A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E47E1A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E47E1A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E47E1A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2BE8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2BE8C"/>
      </w:tcPr>
    </w:tblStylePr>
  </w:style>
  <w:style w:type="table" w:styleId="MediumGrid3-Accent3">
    <w:name w:val="Medium Grid 3 Accent 3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4C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AC2B3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AC2B3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AC2B3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AC2B3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E18991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E18991"/>
      </w:tcPr>
    </w:tblStylePr>
  </w:style>
  <w:style w:type="table" w:styleId="MediumGrid3-Accent4">
    <w:name w:val="Medium Grid 3 Accent 4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C0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62C7C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762C7C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762C7C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762C7C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C81D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C81D2"/>
      </w:tcPr>
    </w:tblStylePr>
  </w:style>
  <w:style w:type="table" w:styleId="MediumGrid3-Accent5">
    <w:name w:val="Medium Grid 3 Accent 5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2ECF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98C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98C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98C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98C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64D9FF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64D9FF"/>
      </w:tcPr>
    </w:tblStylePr>
  </w:style>
  <w:style w:type="table" w:styleId="MediumGrid3-Accent6">
    <w:name w:val="Medium Grid 3 Accent 6"/>
    <w:basedOn w:val="TableNormal"/>
    <w:uiPriority w:val="69"/>
    <w:rsid w:val="00145AA9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F7BC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B7BE1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B7BE1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B7BE1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B7BE1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EAEF79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EAEF79"/>
      </w:tcPr>
    </w:tblStylePr>
  </w:style>
  <w:style w:type="table" w:customStyle="1" w:styleId="MediumList11">
    <w:name w:val="Medium List 11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263147"/>
        <w:bottom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263147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263147"/>
          <w:bottom w:val="single" w:sz="8" w:space="0" w:color="2631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63147"/>
          <w:bottom w:val="single" w:sz="8" w:space="0" w:color="263147"/>
        </w:tcBorders>
      </w:tcPr>
    </w:tblStylePr>
    <w:tblStylePr w:type="band1Vert">
      <w:tblPr/>
      <w:tcPr>
        <w:shd w:val="clear" w:color="auto" w:fill="BEC8DC"/>
      </w:tcPr>
    </w:tblStylePr>
    <w:tblStylePr w:type="band1Horz">
      <w:tblPr/>
      <w:tcPr>
        <w:shd w:val="clear" w:color="auto" w:fill="BEC8DC"/>
      </w:tcPr>
    </w:tblStylePr>
  </w:style>
  <w:style w:type="table" w:customStyle="1" w:styleId="MediumList1-Accent11">
    <w:name w:val="Medium List 1 - Accent 11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FFBC1D"/>
        <w:bottom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FFBC1D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FFBC1D"/>
          <w:bottom w:val="single" w:sz="8" w:space="0" w:color="FFBC1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BC1D"/>
          <w:bottom w:val="single" w:sz="8" w:space="0" w:color="FFBC1D"/>
        </w:tcBorders>
      </w:tcPr>
    </w:tblStylePr>
    <w:tblStylePr w:type="band1Vert">
      <w:tblPr/>
      <w:tcPr>
        <w:shd w:val="clear" w:color="auto" w:fill="FFEEC7"/>
      </w:tcPr>
    </w:tblStylePr>
    <w:tblStylePr w:type="band1Horz">
      <w:tblPr/>
      <w:tcPr>
        <w:shd w:val="clear" w:color="auto" w:fill="FFEEC7"/>
      </w:tcPr>
    </w:tblStylePr>
  </w:style>
  <w:style w:type="table" w:styleId="MediumList1-Accent2">
    <w:name w:val="Medium List 1 Accent 2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E47E1A"/>
        <w:bottom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E47E1A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E47E1A"/>
          <w:bottom w:val="single" w:sz="8" w:space="0" w:color="E47E1A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47E1A"/>
          <w:bottom w:val="single" w:sz="8" w:space="0" w:color="E47E1A"/>
        </w:tcBorders>
      </w:tcPr>
    </w:tblStylePr>
    <w:tblStylePr w:type="band1Vert">
      <w:tblPr/>
      <w:tcPr>
        <w:shd w:val="clear" w:color="auto" w:fill="F8DFC6"/>
      </w:tcPr>
    </w:tblStylePr>
    <w:tblStylePr w:type="band1Horz">
      <w:tblPr/>
      <w:tcPr>
        <w:shd w:val="clear" w:color="auto" w:fill="F8DFC6"/>
      </w:tcPr>
    </w:tblStylePr>
  </w:style>
  <w:style w:type="table" w:styleId="MediumList1-Accent3">
    <w:name w:val="Medium List 1 Accent 3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AC2B37"/>
        <w:bottom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AC2B37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AC2B37"/>
          <w:bottom w:val="single" w:sz="8" w:space="0" w:color="AC2B3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C2B37"/>
          <w:bottom w:val="single" w:sz="8" w:space="0" w:color="AC2B37"/>
        </w:tcBorders>
      </w:tcPr>
    </w:tblStylePr>
    <w:tblStylePr w:type="band1Vert">
      <w:tblPr/>
      <w:tcPr>
        <w:shd w:val="clear" w:color="auto" w:fill="F0C4C8"/>
      </w:tcPr>
    </w:tblStylePr>
    <w:tblStylePr w:type="band1Horz">
      <w:tblPr/>
      <w:tcPr>
        <w:shd w:val="clear" w:color="auto" w:fill="F0C4C8"/>
      </w:tcPr>
    </w:tblStylePr>
  </w:style>
  <w:style w:type="table" w:styleId="MediumList1-Accent4">
    <w:name w:val="Medium List 1 Accent 4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762C7C"/>
        <w:bottom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762C7C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762C7C"/>
          <w:bottom w:val="single" w:sz="8" w:space="0" w:color="762C7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62C7C"/>
          <w:bottom w:val="single" w:sz="8" w:space="0" w:color="762C7C"/>
        </w:tcBorders>
      </w:tcPr>
    </w:tblStylePr>
    <w:tblStylePr w:type="band1Vert">
      <w:tblPr/>
      <w:tcPr>
        <w:shd w:val="clear" w:color="auto" w:fill="E5C0E8"/>
      </w:tcPr>
    </w:tblStylePr>
    <w:tblStylePr w:type="band1Horz">
      <w:tblPr/>
      <w:tcPr>
        <w:shd w:val="clear" w:color="auto" w:fill="E5C0E8"/>
      </w:tcPr>
    </w:tblStylePr>
  </w:style>
  <w:style w:type="table" w:styleId="MediumList1-Accent5">
    <w:name w:val="Medium List 1 Accent 5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0098C7"/>
        <w:bottom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0098C7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0098C7"/>
          <w:bottom w:val="single" w:sz="8" w:space="0" w:color="0098C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98C7"/>
          <w:bottom w:val="single" w:sz="8" w:space="0" w:color="0098C7"/>
        </w:tcBorders>
      </w:tcPr>
    </w:tblStylePr>
    <w:tblStylePr w:type="band1Vert">
      <w:tblPr/>
      <w:tcPr>
        <w:shd w:val="clear" w:color="auto" w:fill="B2ECFF"/>
      </w:tcPr>
    </w:tblStylePr>
    <w:tblStylePr w:type="band1Horz">
      <w:tblPr/>
      <w:tcPr>
        <w:shd w:val="clear" w:color="auto" w:fill="B2ECFF"/>
      </w:tcPr>
    </w:tblStylePr>
  </w:style>
  <w:style w:type="table" w:styleId="MediumList1-Accent6">
    <w:name w:val="Medium List 1 Accent 6"/>
    <w:basedOn w:val="TableNormal"/>
    <w:uiPriority w:val="65"/>
    <w:rsid w:val="00145AA9"/>
    <w:rPr>
      <w:color w:val="263147"/>
    </w:rPr>
    <w:tblPr>
      <w:tblStyleRowBandSize w:val="1"/>
      <w:tblStyleColBandSize w:val="1"/>
      <w:tblInd w:w="0" w:type="dxa"/>
      <w:tblBorders>
        <w:top w:val="single" w:sz="8" w:space="0" w:color="B7BE16"/>
        <w:bottom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libri" w:eastAsia="Times New Roman" w:hAnsi="Calibri" w:cs="Times New Roman"/>
      </w:rPr>
      <w:tblPr/>
      <w:tcPr>
        <w:tcBorders>
          <w:top w:val="nil"/>
          <w:bottom w:val="single" w:sz="8" w:space="0" w:color="B7BE16"/>
        </w:tcBorders>
      </w:tcPr>
    </w:tblStylePr>
    <w:tblStylePr w:type="lastRow">
      <w:rPr>
        <w:b/>
        <w:bCs/>
        <w:color w:val="998C85"/>
      </w:rPr>
      <w:tblPr/>
      <w:tcPr>
        <w:tcBorders>
          <w:top w:val="single" w:sz="8" w:space="0" w:color="B7BE16"/>
          <w:bottom w:val="single" w:sz="8" w:space="0" w:color="B7BE1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7BE16"/>
          <w:bottom w:val="single" w:sz="8" w:space="0" w:color="B7BE16"/>
        </w:tcBorders>
      </w:tcPr>
    </w:tblStylePr>
    <w:tblStylePr w:type="band1Vert">
      <w:tblPr/>
      <w:tcPr>
        <w:shd w:val="clear" w:color="auto" w:fill="F4F7BC"/>
      </w:tcPr>
    </w:tblStylePr>
    <w:tblStylePr w:type="band1Horz">
      <w:tblPr/>
      <w:tcPr>
        <w:shd w:val="clear" w:color="auto" w:fill="F4F7BC"/>
      </w:tcPr>
    </w:tblStylePr>
  </w:style>
  <w:style w:type="table" w:customStyle="1" w:styleId="MediumList21">
    <w:name w:val="Medium List 21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263147"/>
        <w:left w:val="single" w:sz="8" w:space="0" w:color="263147"/>
        <w:bottom w:val="single" w:sz="8" w:space="0" w:color="263147"/>
        <w:right w:val="single" w:sz="8" w:space="0" w:color="26314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63147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2631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63147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263147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C8DC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EC8DC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FFBC1D"/>
        <w:left w:val="single" w:sz="8" w:space="0" w:color="FFBC1D"/>
        <w:bottom w:val="single" w:sz="8" w:space="0" w:color="FFBC1D"/>
        <w:right w:val="single" w:sz="8" w:space="0" w:color="FFBC1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BC1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FBC1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BC1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FBC1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EC7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EC7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E47E1A"/>
        <w:left w:val="single" w:sz="8" w:space="0" w:color="E47E1A"/>
        <w:bottom w:val="single" w:sz="8" w:space="0" w:color="E47E1A"/>
        <w:right w:val="single" w:sz="8" w:space="0" w:color="E47E1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47E1A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E47E1A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47E1A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E47E1A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DFC6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DFC6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AC2B37"/>
        <w:left w:val="single" w:sz="8" w:space="0" w:color="AC2B37"/>
        <w:bottom w:val="single" w:sz="8" w:space="0" w:color="AC2B37"/>
        <w:right w:val="single" w:sz="8" w:space="0" w:color="AC2B3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C2B37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AC2B3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C2B37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AC2B37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C4C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C4C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762C7C"/>
        <w:left w:val="single" w:sz="8" w:space="0" w:color="762C7C"/>
        <w:bottom w:val="single" w:sz="8" w:space="0" w:color="762C7C"/>
        <w:right w:val="single" w:sz="8" w:space="0" w:color="762C7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62C7C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762C7C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62C7C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762C7C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C0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C0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0098C7"/>
        <w:left w:val="single" w:sz="8" w:space="0" w:color="0098C7"/>
        <w:bottom w:val="single" w:sz="8" w:space="0" w:color="0098C7"/>
        <w:right w:val="single" w:sz="8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98C7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98C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98C7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98C7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ECF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ECFF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145AA9"/>
    <w:rPr>
      <w:rFonts w:ascii="Calibri" w:eastAsia="Times New Roman" w:hAnsi="Calibri"/>
      <w:color w:val="263147"/>
    </w:rPr>
    <w:tblPr>
      <w:tblStyleRowBandSize w:val="1"/>
      <w:tblStyleColBandSize w:val="1"/>
      <w:tblInd w:w="0" w:type="dxa"/>
      <w:tblBorders>
        <w:top w:val="single" w:sz="8" w:space="0" w:color="B7BE16"/>
        <w:left w:val="single" w:sz="8" w:space="0" w:color="B7BE16"/>
        <w:bottom w:val="single" w:sz="8" w:space="0" w:color="B7BE16"/>
        <w:right w:val="single" w:sz="8" w:space="0" w:color="B7BE1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7BE1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B7BE1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7BE1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B7BE1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F7BC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4F7BC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Shading11">
    <w:name w:val="Medium Shading 11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495E88"/>
        <w:left w:val="single" w:sz="8" w:space="0" w:color="495E88"/>
        <w:bottom w:val="single" w:sz="8" w:space="0" w:color="495E88"/>
        <w:right w:val="single" w:sz="8" w:space="0" w:color="495E88"/>
        <w:insideH w:val="single" w:sz="8" w:space="0" w:color="495E8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95E88"/>
          <w:left w:val="single" w:sz="8" w:space="0" w:color="495E88"/>
          <w:bottom w:val="single" w:sz="8" w:space="0" w:color="495E88"/>
          <w:right w:val="single" w:sz="8" w:space="0" w:color="495E88"/>
          <w:insideH w:val="nil"/>
          <w:insideV w:val="nil"/>
        </w:tcBorders>
        <w:shd w:val="clear" w:color="auto" w:fill="2631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95E88"/>
          <w:left w:val="single" w:sz="8" w:space="0" w:color="495E88"/>
          <w:bottom w:val="single" w:sz="8" w:space="0" w:color="495E88"/>
          <w:right w:val="single" w:sz="8" w:space="0" w:color="495E88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8DC"/>
      </w:tcPr>
    </w:tblStylePr>
    <w:tblStylePr w:type="band1Horz">
      <w:tblPr/>
      <w:tcPr>
        <w:tcBorders>
          <w:insideH w:val="nil"/>
          <w:insideV w:val="nil"/>
        </w:tcBorders>
        <w:shd w:val="clear" w:color="auto" w:fill="BEC8DC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-Accent11">
    <w:name w:val="Medium Shading 1 - Accent 11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FFCC55"/>
        <w:left w:val="single" w:sz="8" w:space="0" w:color="FFCC55"/>
        <w:bottom w:val="single" w:sz="8" w:space="0" w:color="FFCC55"/>
        <w:right w:val="single" w:sz="8" w:space="0" w:color="FFCC55"/>
        <w:insideH w:val="single" w:sz="8" w:space="0" w:color="FFCC5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FCC55"/>
          <w:left w:val="single" w:sz="8" w:space="0" w:color="FFCC55"/>
          <w:bottom w:val="single" w:sz="8" w:space="0" w:color="FFCC55"/>
          <w:right w:val="single" w:sz="8" w:space="0" w:color="FFCC55"/>
          <w:insideH w:val="nil"/>
          <w:insideV w:val="nil"/>
        </w:tcBorders>
        <w:shd w:val="clear" w:color="auto" w:fill="FFBC1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C55"/>
          <w:left w:val="single" w:sz="8" w:space="0" w:color="FFCC55"/>
          <w:bottom w:val="single" w:sz="8" w:space="0" w:color="FFCC55"/>
          <w:right w:val="single" w:sz="8" w:space="0" w:color="FFCC5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EC7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EC7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EB9E52"/>
        <w:left w:val="single" w:sz="8" w:space="0" w:color="EB9E52"/>
        <w:bottom w:val="single" w:sz="8" w:space="0" w:color="EB9E52"/>
        <w:right w:val="single" w:sz="8" w:space="0" w:color="EB9E52"/>
        <w:insideH w:val="single" w:sz="8" w:space="0" w:color="EB9E5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EB9E52"/>
          <w:left w:val="single" w:sz="8" w:space="0" w:color="EB9E52"/>
          <w:bottom w:val="single" w:sz="8" w:space="0" w:color="EB9E52"/>
          <w:right w:val="single" w:sz="8" w:space="0" w:color="EB9E52"/>
          <w:insideH w:val="nil"/>
          <w:insideV w:val="nil"/>
        </w:tcBorders>
        <w:shd w:val="clear" w:color="auto" w:fill="E47E1A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9E52"/>
          <w:left w:val="single" w:sz="8" w:space="0" w:color="EB9E52"/>
          <w:bottom w:val="single" w:sz="8" w:space="0" w:color="EB9E52"/>
          <w:right w:val="single" w:sz="8" w:space="0" w:color="EB9E5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FC6"/>
      </w:tcPr>
    </w:tblStylePr>
    <w:tblStylePr w:type="band1Horz">
      <w:tblPr/>
      <w:tcPr>
        <w:tcBorders>
          <w:insideH w:val="nil"/>
          <w:insideV w:val="nil"/>
        </w:tcBorders>
        <w:shd w:val="clear" w:color="auto" w:fill="F8DFC6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D24E5A"/>
        <w:left w:val="single" w:sz="8" w:space="0" w:color="D24E5A"/>
        <w:bottom w:val="single" w:sz="8" w:space="0" w:color="D24E5A"/>
        <w:right w:val="single" w:sz="8" w:space="0" w:color="D24E5A"/>
        <w:insideH w:val="single" w:sz="8" w:space="0" w:color="D24E5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D24E5A"/>
          <w:left w:val="single" w:sz="8" w:space="0" w:color="D24E5A"/>
          <w:bottom w:val="single" w:sz="8" w:space="0" w:color="D24E5A"/>
          <w:right w:val="single" w:sz="8" w:space="0" w:color="D24E5A"/>
          <w:insideH w:val="nil"/>
          <w:insideV w:val="nil"/>
        </w:tcBorders>
        <w:shd w:val="clear" w:color="auto" w:fill="AC2B3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24E5A"/>
          <w:left w:val="single" w:sz="8" w:space="0" w:color="D24E5A"/>
          <w:bottom w:val="single" w:sz="8" w:space="0" w:color="D24E5A"/>
          <w:right w:val="single" w:sz="8" w:space="0" w:color="D24E5A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4C8"/>
      </w:tcPr>
    </w:tblStylePr>
    <w:tblStylePr w:type="band1Horz">
      <w:tblPr/>
      <w:tcPr>
        <w:tcBorders>
          <w:insideH w:val="nil"/>
          <w:insideV w:val="nil"/>
        </w:tcBorders>
        <w:shd w:val="clear" w:color="auto" w:fill="F0C4C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B142BB"/>
        <w:left w:val="single" w:sz="8" w:space="0" w:color="B142BB"/>
        <w:bottom w:val="single" w:sz="8" w:space="0" w:color="B142BB"/>
        <w:right w:val="single" w:sz="8" w:space="0" w:color="B142BB"/>
        <w:insideH w:val="single" w:sz="8" w:space="0" w:color="B142B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142BB"/>
          <w:left w:val="single" w:sz="8" w:space="0" w:color="B142BB"/>
          <w:bottom w:val="single" w:sz="8" w:space="0" w:color="B142BB"/>
          <w:right w:val="single" w:sz="8" w:space="0" w:color="B142BB"/>
          <w:insideH w:val="nil"/>
          <w:insideV w:val="nil"/>
        </w:tcBorders>
        <w:shd w:val="clear" w:color="auto" w:fill="762C7C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142BB"/>
          <w:left w:val="single" w:sz="8" w:space="0" w:color="B142BB"/>
          <w:bottom w:val="single" w:sz="8" w:space="0" w:color="B142BB"/>
          <w:right w:val="single" w:sz="8" w:space="0" w:color="B142BB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0E8"/>
      </w:tcPr>
    </w:tblStylePr>
    <w:tblStylePr w:type="band1Horz">
      <w:tblPr/>
      <w:tcPr>
        <w:tcBorders>
          <w:insideH w:val="nil"/>
          <w:insideV w:val="nil"/>
        </w:tcBorders>
        <w:shd w:val="clear" w:color="auto" w:fill="E5C0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16C7FF"/>
        <w:left w:val="single" w:sz="8" w:space="0" w:color="16C7FF"/>
        <w:bottom w:val="single" w:sz="8" w:space="0" w:color="16C7FF"/>
        <w:right w:val="single" w:sz="8" w:space="0" w:color="16C7FF"/>
        <w:insideH w:val="single" w:sz="8" w:space="0" w:color="16C7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16C7FF"/>
          <w:left w:val="single" w:sz="8" w:space="0" w:color="16C7FF"/>
          <w:bottom w:val="single" w:sz="8" w:space="0" w:color="16C7FF"/>
          <w:right w:val="single" w:sz="8" w:space="0" w:color="16C7FF"/>
          <w:insideH w:val="nil"/>
          <w:insideV w:val="nil"/>
        </w:tcBorders>
        <w:shd w:val="clear" w:color="auto" w:fill="0098C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C7FF"/>
          <w:left w:val="single" w:sz="8" w:space="0" w:color="16C7FF"/>
          <w:bottom w:val="single" w:sz="8" w:space="0" w:color="16C7FF"/>
          <w:right w:val="single" w:sz="8" w:space="0" w:color="16C7F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ECF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ECF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145AA9"/>
    <w:tblPr>
      <w:tblStyleRowBandSize w:val="1"/>
      <w:tblStyleColBandSize w:val="1"/>
      <w:tblInd w:w="0" w:type="dxa"/>
      <w:tblBorders>
        <w:top w:val="single" w:sz="8" w:space="0" w:color="E0E736"/>
        <w:left w:val="single" w:sz="8" w:space="0" w:color="E0E736"/>
        <w:bottom w:val="single" w:sz="8" w:space="0" w:color="E0E736"/>
        <w:right w:val="single" w:sz="8" w:space="0" w:color="E0E736"/>
        <w:insideH w:val="single" w:sz="8" w:space="0" w:color="E0E73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E0E736"/>
          <w:left w:val="single" w:sz="8" w:space="0" w:color="E0E736"/>
          <w:bottom w:val="single" w:sz="8" w:space="0" w:color="E0E736"/>
          <w:right w:val="single" w:sz="8" w:space="0" w:color="E0E736"/>
          <w:insideH w:val="nil"/>
          <w:insideV w:val="nil"/>
        </w:tcBorders>
        <w:shd w:val="clear" w:color="auto" w:fill="B7BE1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E736"/>
          <w:left w:val="single" w:sz="8" w:space="0" w:color="E0E736"/>
          <w:bottom w:val="single" w:sz="8" w:space="0" w:color="E0E736"/>
          <w:right w:val="single" w:sz="8" w:space="0" w:color="E0E73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F7BC"/>
      </w:tcPr>
    </w:tblStylePr>
    <w:tblStylePr w:type="band1Horz">
      <w:tblPr/>
      <w:tcPr>
        <w:tcBorders>
          <w:insideH w:val="nil"/>
          <w:insideV w:val="nil"/>
        </w:tcBorders>
        <w:shd w:val="clear" w:color="auto" w:fill="F4F7BC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21">
    <w:name w:val="Medium Shading 21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314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314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6314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-Accent11">
    <w:name w:val="Medium Shading 2 - Accent 11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BC1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BC1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BC1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47E1A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47E1A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47E1A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C2B3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C2B3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C2B3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62C7C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62C7C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62C7C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98C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98C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98C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145AA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7BE1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7BE1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7BE1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145AA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="Calibri" w:eastAsia="Times New Roman" w:hAnsi="Calibr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145AA9"/>
    <w:rPr>
      <w:rFonts w:ascii="Calibri" w:eastAsia="Times New Roman" w:hAnsi="Calibri" w:cs="Times New Roman"/>
      <w:sz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145AA9"/>
  </w:style>
  <w:style w:type="paragraph" w:styleId="NormalIndent">
    <w:name w:val="Normal Indent"/>
    <w:basedOn w:val="Normal"/>
    <w:uiPriority w:val="99"/>
    <w:semiHidden/>
    <w:unhideWhenUsed/>
    <w:rsid w:val="00145AA9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145AA9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145AA9"/>
  </w:style>
  <w:style w:type="character" w:styleId="PageNumber">
    <w:name w:val="page number"/>
    <w:basedOn w:val="DefaultParagraphFont"/>
    <w:uiPriority w:val="99"/>
    <w:semiHidden/>
    <w:unhideWhenUsed/>
    <w:rsid w:val="00145AA9"/>
  </w:style>
  <w:style w:type="paragraph" w:styleId="PlainText">
    <w:name w:val="Plain Text"/>
    <w:basedOn w:val="Normal"/>
    <w:link w:val="PlainTextChar"/>
    <w:uiPriority w:val="99"/>
    <w:semiHidden/>
    <w:unhideWhenUsed/>
    <w:rsid w:val="00145AA9"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145AA9"/>
    <w:rPr>
      <w:rFonts w:ascii="Consolas" w:hAnsi="Consolas" w:cs="Consolas"/>
      <w:sz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145AA9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145AA9"/>
  </w:style>
  <w:style w:type="paragraph" w:styleId="Signature">
    <w:name w:val="Signature"/>
    <w:basedOn w:val="Normal"/>
    <w:link w:val="SignatureChar"/>
    <w:uiPriority w:val="9"/>
    <w:unhideWhenUsed/>
    <w:qFormat/>
    <w:rsid w:val="00535C60"/>
    <w:pPr>
      <w:spacing w:before="720" w:after="0" w:line="312" w:lineRule="auto"/>
      <w:ind w:left="284"/>
      <w:contextualSpacing/>
    </w:pPr>
    <w:rPr>
      <w:b/>
      <w:i/>
      <w:sz w:val="18"/>
    </w:rPr>
  </w:style>
  <w:style w:type="character" w:customStyle="1" w:styleId="SignatureChar">
    <w:name w:val="Signature Char"/>
    <w:basedOn w:val="DefaultParagraphFont"/>
    <w:link w:val="Signature"/>
    <w:uiPriority w:val="9"/>
    <w:rsid w:val="00535C60"/>
    <w:rPr>
      <w:rFonts w:ascii="Candara" w:hAnsi="Candara"/>
      <w:b/>
      <w:i/>
      <w:color w:val="484848"/>
      <w:kern w:val="20"/>
      <w:sz w:val="18"/>
    </w:rPr>
  </w:style>
  <w:style w:type="character" w:styleId="Strong">
    <w:name w:val="Strong"/>
    <w:aliases w:val="Table/Figure Heading"/>
    <w:basedOn w:val="DefaultParagraphFont"/>
    <w:uiPriority w:val="22"/>
    <w:unhideWhenUsed/>
    <w:qFormat/>
    <w:rsid w:val="00E75470"/>
    <w:rPr>
      <w:rFonts w:ascii="Candara" w:hAnsi="Candara"/>
      <w:b/>
      <w:bCs/>
      <w:color w:val="484848"/>
      <w:sz w:val="20"/>
    </w:rPr>
  </w:style>
  <w:style w:type="paragraph" w:styleId="Subtitle">
    <w:name w:val="Subtitle"/>
    <w:basedOn w:val="Normal"/>
    <w:next w:val="Normal"/>
    <w:link w:val="SubtitleChar"/>
    <w:uiPriority w:val="19"/>
    <w:unhideWhenUsed/>
    <w:qFormat/>
    <w:rsid w:val="003F172E"/>
    <w:pPr>
      <w:keepNext/>
      <w:numPr>
        <w:ilvl w:val="1"/>
      </w:numPr>
      <w:spacing w:before="120" w:after="80"/>
      <w:ind w:right="720"/>
    </w:pPr>
    <w:rPr>
      <w:rFonts w:ascii="Calibri" w:eastAsia="Times New Roman" w:hAnsi="Calibri"/>
      <w:b/>
      <w:color w:val="0098C7"/>
    </w:rPr>
  </w:style>
  <w:style w:type="character" w:customStyle="1" w:styleId="SubtitleChar">
    <w:name w:val="Subtitle Char"/>
    <w:basedOn w:val="DefaultParagraphFont"/>
    <w:link w:val="Subtitle"/>
    <w:uiPriority w:val="19"/>
    <w:rsid w:val="003F172E"/>
    <w:rPr>
      <w:rFonts w:ascii="Calibri" w:eastAsia="Times New Roman" w:hAnsi="Calibri" w:cs="Times New Roman"/>
      <w:b/>
      <w:color w:val="0098C7"/>
      <w:kern w:val="20"/>
      <w:sz w:val="24"/>
    </w:rPr>
  </w:style>
  <w:style w:type="character" w:styleId="SubtleEmphasis">
    <w:name w:val="Subtle Emphasis"/>
    <w:basedOn w:val="DefaultParagraphFont"/>
    <w:uiPriority w:val="19"/>
    <w:semiHidden/>
    <w:unhideWhenUsed/>
    <w:rsid w:val="00145AA9"/>
    <w:rPr>
      <w:i/>
      <w:iCs/>
      <w:color w:val="7C90B9"/>
    </w:rPr>
  </w:style>
  <w:style w:type="character" w:styleId="SubtleReference">
    <w:name w:val="Subtle Reference"/>
    <w:basedOn w:val="DefaultParagraphFont"/>
    <w:uiPriority w:val="31"/>
    <w:semiHidden/>
    <w:unhideWhenUsed/>
    <w:rsid w:val="00145AA9"/>
    <w:rPr>
      <w:smallCaps/>
      <w:color w:val="E47E1A"/>
      <w:u w:val="single"/>
    </w:rPr>
  </w:style>
  <w:style w:type="table" w:styleId="Table3Deffects1">
    <w:name w:val="Table 3D effects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145AA9"/>
    <w:pPr>
      <w:spacing w:line="300" w:lineRule="auto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145AA9"/>
    <w:pPr>
      <w:spacing w:line="300" w:lineRule="auto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145AA9"/>
    <w:pPr>
      <w:spacing w:line="300" w:lineRule="auto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145AA9"/>
    <w:pPr>
      <w:spacing w:line="300" w:lineRule="auto"/>
    </w:p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145AA9"/>
    <w:pPr>
      <w:spacing w:line="300" w:lineRule="auto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145AA9"/>
    <w:pPr>
      <w:spacing w:line="300" w:lineRule="auto"/>
    </w:p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145AA9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145AA9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145AA9"/>
    <w:pPr>
      <w:spacing w:line="300" w:lineRule="auto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145AA9"/>
    <w:pPr>
      <w:spacing w:line="30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1">
    <w:name w:val="Table Web 1"/>
    <w:basedOn w:val="TableNormal"/>
    <w:uiPriority w:val="99"/>
    <w:semiHidden/>
    <w:unhideWhenUsed/>
    <w:rsid w:val="00145AA9"/>
    <w:pPr>
      <w:spacing w:line="300" w:lineRule="auto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145AA9"/>
    <w:pPr>
      <w:spacing w:line="300" w:lineRule="auto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145AA9"/>
    <w:pPr>
      <w:spacing w:line="300" w:lineRule="auto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next w:val="Normal"/>
    <w:link w:val="TitleChar"/>
    <w:uiPriority w:val="19"/>
    <w:unhideWhenUsed/>
    <w:qFormat/>
    <w:rsid w:val="009A5642"/>
    <w:pPr>
      <w:spacing w:before="240" w:after="240" w:line="1200" w:lineRule="exact"/>
      <w:ind w:left="113" w:right="113"/>
    </w:pPr>
    <w:rPr>
      <w:rFonts w:eastAsia="Times New Roman"/>
      <w:b/>
      <w:color w:val="263147"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19"/>
    <w:rsid w:val="009A5642"/>
    <w:rPr>
      <w:rFonts w:ascii="Candara" w:eastAsia="Times New Roman" w:hAnsi="Candara" w:cs="Times New Roman"/>
      <w:b/>
      <w:color w:val="263147"/>
      <w:kern w:val="28"/>
      <w:sz w:val="56"/>
    </w:rPr>
  </w:style>
  <w:style w:type="paragraph" w:styleId="TOAHeading">
    <w:name w:val="toa heading"/>
    <w:basedOn w:val="Normal"/>
    <w:next w:val="Normal"/>
    <w:uiPriority w:val="99"/>
    <w:unhideWhenUsed/>
    <w:rsid w:val="00DF7126"/>
    <w:pPr>
      <w:pageBreakBefore/>
      <w:spacing w:before="120"/>
      <w:jc w:val="center"/>
    </w:pPr>
    <w:rPr>
      <w:rFonts w:ascii="Calibri" w:eastAsia="Times New Roman" w:hAnsi="Calibri"/>
      <w:b/>
      <w:bCs/>
      <w:sz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E6E2F"/>
    <w:pPr>
      <w:tabs>
        <w:tab w:val="left" w:leader="underscore" w:pos="9090"/>
      </w:tabs>
      <w:spacing w:after="100"/>
    </w:pPr>
    <w:rPr>
      <w:rFonts w:ascii="Calibri" w:hAnsi="Calibri"/>
      <w:b/>
      <w:color w:val="263147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438D9"/>
    <w:pPr>
      <w:tabs>
        <w:tab w:val="left" w:pos="660"/>
        <w:tab w:val="right" w:leader="underscore" w:pos="9180"/>
      </w:tabs>
      <w:spacing w:after="100"/>
    </w:pPr>
    <w:rPr>
      <w:rFonts w:ascii="Calibri" w:hAnsi="Calibri"/>
      <w:b/>
      <w:color w:val="0098C7"/>
      <w:szCs w:val="24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3438D9"/>
    <w:pPr>
      <w:tabs>
        <w:tab w:val="left" w:pos="660"/>
        <w:tab w:val="right" w:leader="underscore" w:pos="9180"/>
      </w:tabs>
      <w:spacing w:after="100"/>
    </w:pPr>
    <w:rPr>
      <w:rFonts w:ascii="Calibri" w:hAnsi="Calibri"/>
      <w:color w:val="0098C7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145AA9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145AA9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45AA9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145AA9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145AA9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145AA9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unhideWhenUsed/>
    <w:qFormat/>
    <w:rsid w:val="00E75470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E75470"/>
    <w:rPr>
      <w:rFonts w:ascii="Candara" w:hAnsi="Candara"/>
      <w:color w:val="566FA1"/>
      <w:spacing w:val="-20"/>
      <w:lang w:val="en-US" w:eastAsia="ja-JP" w:bidi="ar-SA"/>
    </w:rPr>
  </w:style>
  <w:style w:type="paragraph" w:customStyle="1" w:styleId="TableHeading">
    <w:name w:val="Table Heading"/>
    <w:basedOn w:val="Normal"/>
    <w:uiPriority w:val="1"/>
    <w:qFormat/>
    <w:rsid w:val="0074575E"/>
    <w:pPr>
      <w:keepNext/>
      <w:spacing w:before="160"/>
      <w:ind w:left="144" w:right="144"/>
    </w:pPr>
    <w:rPr>
      <w:rFonts w:ascii="Calibri" w:eastAsia="Times New Roman" w:hAnsi="Calibri"/>
      <w:b/>
      <w:caps/>
      <w:color w:val="FFFFFF"/>
      <w:sz w:val="22"/>
    </w:rPr>
  </w:style>
  <w:style w:type="paragraph" w:customStyle="1" w:styleId="TableTextDecimal">
    <w:name w:val="Table Text Decimal"/>
    <w:basedOn w:val="Normal"/>
    <w:uiPriority w:val="1"/>
    <w:qFormat/>
    <w:rsid w:val="00145AA9"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TableNormal"/>
    <w:uiPriority w:val="99"/>
    <w:rsid w:val="00145AA9"/>
    <w:pPr>
      <w:ind w:left="144" w:right="144"/>
    </w:pPr>
    <w:tblPr>
      <w:tblInd w:w="0" w:type="dxa"/>
      <w:tblBorders>
        <w:insideH w:val="single" w:sz="4" w:space="0" w:color="D9D9D9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Calibri" w:hAnsi="Calibri"/>
        <w:b w:val="0"/>
        <w:caps/>
        <w:smallCaps w:val="0"/>
        <w:color w:val="FFBC1D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rsid w:val="00145AA9"/>
    <w:pPr>
      <w:numPr>
        <w:numId w:val="5"/>
      </w:numPr>
    </w:pPr>
  </w:style>
  <w:style w:type="paragraph" w:customStyle="1" w:styleId="Abstract">
    <w:name w:val="Abstract"/>
    <w:basedOn w:val="Normal"/>
    <w:uiPriority w:val="19"/>
    <w:qFormat/>
    <w:rsid w:val="00D91528"/>
    <w:pPr>
      <w:spacing w:before="360" w:after="600"/>
      <w:ind w:left="144" w:right="144"/>
    </w:pPr>
    <w:rPr>
      <w:i/>
      <w:iCs/>
      <w:sz w:val="22"/>
    </w:rPr>
  </w:style>
  <w:style w:type="paragraph" w:customStyle="1" w:styleId="TableText">
    <w:name w:val="Table Text"/>
    <w:basedOn w:val="Normal"/>
    <w:uiPriority w:val="9"/>
    <w:qFormat/>
    <w:rsid w:val="000239B6"/>
    <w:pPr>
      <w:spacing w:after="40"/>
      <w:jc w:val="left"/>
    </w:pPr>
  </w:style>
  <w:style w:type="paragraph" w:customStyle="1" w:styleId="TableReverseHeading">
    <w:name w:val="Table Reverse Heading"/>
    <w:basedOn w:val="Normal"/>
    <w:uiPriority w:val="9"/>
    <w:qFormat/>
    <w:rsid w:val="00145AA9"/>
    <w:pPr>
      <w:spacing w:after="40" w:line="240" w:lineRule="auto"/>
      <w:ind w:left="144" w:right="144"/>
    </w:pPr>
    <w:rPr>
      <w:rFonts w:ascii="Calibri" w:eastAsia="Times New Roman" w:hAnsi="Calibri"/>
      <w:caps/>
      <w:color w:val="FFFFFF"/>
    </w:rPr>
  </w:style>
  <w:style w:type="paragraph" w:customStyle="1" w:styleId="HeaderShaded">
    <w:name w:val="Header Shaded"/>
    <w:basedOn w:val="Normal"/>
    <w:uiPriority w:val="19"/>
    <w:qFormat/>
    <w:rsid w:val="00B61E6E"/>
    <w:pPr>
      <w:shd w:val="clear" w:color="auto" w:fill="0098C7"/>
      <w:spacing w:after="0" w:line="240" w:lineRule="auto"/>
      <w:ind w:left="-360" w:right="-360"/>
    </w:pPr>
    <w:rPr>
      <w:rFonts w:ascii="Calibri" w:eastAsia="Times New Roman" w:hAnsi="Calibri"/>
      <w:b/>
      <w:caps/>
      <w:color w:val="FFFFFF"/>
      <w:sz w:val="44"/>
    </w:rPr>
  </w:style>
  <w:style w:type="paragraph" w:customStyle="1" w:styleId="Numbers">
    <w:name w:val="Numbers"/>
    <w:basedOn w:val="ListBullet"/>
    <w:link w:val="NumbersChar"/>
    <w:qFormat/>
    <w:rsid w:val="000C6073"/>
    <w:pPr>
      <w:numPr>
        <w:numId w:val="7"/>
      </w:numPr>
      <w:ind w:left="357" w:hanging="357"/>
    </w:pPr>
  </w:style>
  <w:style w:type="character" w:customStyle="1" w:styleId="ListBulletChar">
    <w:name w:val="List Bullet Char"/>
    <w:basedOn w:val="DefaultParagraphFont"/>
    <w:link w:val="ListBullet"/>
    <w:uiPriority w:val="1"/>
    <w:rsid w:val="000C6073"/>
    <w:rPr>
      <w:rFonts w:ascii="Candara" w:hAnsi="Candara"/>
      <w:noProof/>
      <w:color w:val="484848"/>
      <w:kern w:val="20"/>
      <w:lang w:val="en-AU" w:eastAsia="ja-JP"/>
    </w:rPr>
  </w:style>
  <w:style w:type="character" w:customStyle="1" w:styleId="NumbersChar">
    <w:name w:val="Numbers Char"/>
    <w:basedOn w:val="ListBulletChar"/>
    <w:link w:val="Numbers"/>
    <w:rsid w:val="000C6073"/>
    <w:rPr>
      <w:rFonts w:ascii="Candara" w:hAnsi="Candara"/>
      <w:noProof/>
      <w:color w:val="484848"/>
      <w:kern w:val="20"/>
      <w:lang w:val="en-AU" w:eastAsia="ja-JP"/>
    </w:rPr>
  </w:style>
  <w:style w:type="paragraph" w:customStyle="1" w:styleId="Question">
    <w:name w:val="Question"/>
    <w:basedOn w:val="Normal"/>
    <w:link w:val="QuestionChar"/>
    <w:uiPriority w:val="99"/>
    <w:qFormat/>
    <w:rsid w:val="003F172E"/>
    <w:pPr>
      <w:pBdr>
        <w:top w:val="single" w:sz="12" w:space="1" w:color="D2D2D2"/>
        <w:left w:val="single" w:sz="12" w:space="4" w:color="D2D2D2"/>
        <w:bottom w:val="single" w:sz="12" w:space="1" w:color="D2D2D2"/>
        <w:right w:val="single" w:sz="12" w:space="4" w:color="D2D2D2"/>
      </w:pBdr>
      <w:shd w:val="clear" w:color="auto" w:fill="C5C7CD"/>
      <w:tabs>
        <w:tab w:val="left" w:pos="284"/>
      </w:tabs>
      <w:spacing w:before="120" w:after="60" w:line="240" w:lineRule="auto"/>
      <w:ind w:firstLine="170"/>
    </w:pPr>
    <w:rPr>
      <w:rFonts w:eastAsia="Calibri"/>
      <w:b/>
      <w:bCs/>
      <w:noProof w:val="0"/>
      <w:color w:val="263147"/>
      <w:kern w:val="0"/>
      <w:sz w:val="32"/>
      <w:szCs w:val="32"/>
      <w:lang w:eastAsia="en-US"/>
    </w:rPr>
  </w:style>
  <w:style w:type="character" w:customStyle="1" w:styleId="QuestionChar">
    <w:name w:val="Question Char"/>
    <w:link w:val="Question"/>
    <w:uiPriority w:val="99"/>
    <w:rsid w:val="003F172E"/>
    <w:rPr>
      <w:rFonts w:ascii="Candara" w:eastAsia="Calibri" w:hAnsi="Candara" w:cs="Times New Roman"/>
      <w:b/>
      <w:bCs/>
      <w:color w:val="263147"/>
      <w:sz w:val="32"/>
      <w:szCs w:val="32"/>
      <w:shd w:val="clear" w:color="auto" w:fill="C5C7CD"/>
      <w:lang w:eastAsia="en-US"/>
    </w:rPr>
  </w:style>
  <w:style w:type="paragraph" w:customStyle="1" w:styleId="Tableheader">
    <w:name w:val="Table header"/>
    <w:basedOn w:val="Question"/>
    <w:link w:val="TableheaderChar"/>
    <w:autoRedefine/>
    <w:qFormat/>
    <w:rsid w:val="003F172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60"/>
      <w:jc w:val="center"/>
    </w:pPr>
    <w:rPr>
      <w:bCs w:val="0"/>
      <w:color w:val="FFFFFF"/>
      <w:sz w:val="24"/>
    </w:rPr>
  </w:style>
  <w:style w:type="character" w:customStyle="1" w:styleId="TableheaderChar">
    <w:name w:val="Table header Char"/>
    <w:link w:val="Tableheader"/>
    <w:rsid w:val="003F172E"/>
    <w:rPr>
      <w:rFonts w:ascii="Candara" w:eastAsia="Calibri" w:hAnsi="Candara" w:cs="Times New Roman"/>
      <w:b/>
      <w:color w:val="FFFFFF"/>
      <w:sz w:val="24"/>
      <w:szCs w:val="32"/>
      <w:lang w:eastAsia="en-US"/>
    </w:rPr>
  </w:style>
  <w:style w:type="paragraph" w:customStyle="1" w:styleId="BoldHead">
    <w:name w:val="Bold Head"/>
    <w:basedOn w:val="Normal"/>
    <w:qFormat/>
    <w:rsid w:val="00470F0B"/>
    <w:pPr>
      <w:keepNext/>
      <w:spacing w:before="120" w:after="80"/>
    </w:pPr>
    <w:rPr>
      <w:rFonts w:ascii="Calibri" w:hAnsi="Calibri"/>
      <w:b/>
      <w:sz w:val="22"/>
    </w:rPr>
  </w:style>
  <w:style w:type="paragraph" w:customStyle="1" w:styleId="H2">
    <w:name w:val="H2"/>
    <w:basedOn w:val="Subtitle"/>
    <w:qFormat/>
    <w:rsid w:val="00562E7A"/>
  </w:style>
  <w:style w:type="paragraph" w:customStyle="1" w:styleId="After">
    <w:name w:val="After"/>
    <w:basedOn w:val="Normal"/>
    <w:qFormat/>
    <w:rsid w:val="004A7433"/>
    <w:pPr>
      <w:spacing w:before="160"/>
    </w:pPr>
    <w:rPr>
      <w:lang w:val="en-GB"/>
    </w:rPr>
  </w:style>
  <w:style w:type="paragraph" w:customStyle="1" w:styleId="CapBullet">
    <w:name w:val="Cap Bullet"/>
    <w:basedOn w:val="Normal"/>
    <w:rsid w:val="00C25D34"/>
    <w:pPr>
      <w:numPr>
        <w:numId w:val="11"/>
      </w:numPr>
      <w:spacing w:before="0" w:after="60"/>
    </w:pPr>
    <w:rPr>
      <w:rFonts w:eastAsia="Calibri" w:cs="Arial"/>
      <w:kern w:val="0"/>
      <w:sz w:val="18"/>
      <w:lang w:eastAsia="en-US"/>
    </w:rPr>
  </w:style>
  <w:style w:type="paragraph" w:customStyle="1" w:styleId="Subhead-a">
    <w:name w:val="Subhead-a"/>
    <w:qFormat/>
    <w:rsid w:val="00C25D34"/>
    <w:pPr>
      <w:keepNext/>
      <w:spacing w:before="160" w:after="120" w:line="288" w:lineRule="auto"/>
    </w:pPr>
    <w:rPr>
      <w:rFonts w:ascii="Candara" w:hAnsi="Candara"/>
      <w:b/>
      <w:color w:val="263147"/>
      <w:kern w:val="20"/>
      <w:sz w:val="21"/>
      <w:lang w:eastAsia="ja-JP"/>
    </w:rPr>
  </w:style>
  <w:style w:type="table" w:customStyle="1" w:styleId="Style1">
    <w:name w:val="Style1"/>
    <w:basedOn w:val="TableNormal"/>
    <w:uiPriority w:val="99"/>
    <w:qFormat/>
    <w:rsid w:val="00D45B3A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FirstColumn">
    <w:name w:val="First Column"/>
    <w:basedOn w:val="TableNormal"/>
    <w:uiPriority w:val="99"/>
    <w:qFormat/>
    <w:rsid w:val="00B802AF"/>
    <w:tblPr>
      <w:tblInd w:w="0" w:type="dxa"/>
      <w:tblBorders>
        <w:top w:val="single" w:sz="4" w:space="0" w:color="0098C7"/>
        <w:left w:val="single" w:sz="4" w:space="0" w:color="0098C7"/>
        <w:bottom w:val="single" w:sz="4" w:space="0" w:color="0098C7"/>
        <w:right w:val="single" w:sz="4" w:space="0" w:color="0098C7"/>
        <w:insideH w:val="single" w:sz="4" w:space="0" w:color="0098C7"/>
        <w:insideV w:val="single" w:sz="4" w:space="0" w:color="0098C7"/>
      </w:tblBorders>
      <w:tblCellMar>
        <w:top w:w="0" w:type="dxa"/>
        <w:left w:w="108" w:type="dxa"/>
        <w:bottom w:w="0" w:type="dxa"/>
        <w:right w:w="108" w:type="dxa"/>
      </w:tblCellMar>
    </w:tblPr>
    <w:tblStylePr w:type="firstCol">
      <w:pPr>
        <w:jc w:val="left"/>
      </w:pPr>
      <w:rPr>
        <w:rFonts w:ascii="Candara" w:hAnsi="Candara"/>
        <w:sz w:val="20"/>
      </w:rPr>
      <w:tblPr/>
      <w:tcPr>
        <w:tcBorders>
          <w:top w:val="nil"/>
          <w:left w:val="nil"/>
          <w:bottom w:val="single" w:sz="4" w:space="0" w:color="FFFFFF"/>
          <w:right w:val="nil"/>
          <w:insideH w:val="nil"/>
          <w:insideV w:val="nil"/>
          <w:tl2br w:val="nil"/>
          <w:tr2bl w:val="nil"/>
        </w:tcBorders>
        <w:shd w:val="clear" w:color="auto" w:fill="0098C7"/>
      </w:tcPr>
    </w:tblStylePr>
  </w:style>
  <w:style w:type="paragraph" w:customStyle="1" w:styleId="BPOText">
    <w:name w:val="BPO Text"/>
    <w:basedOn w:val="Normal"/>
    <w:link w:val="BPOTextCharChar"/>
    <w:rsid w:val="006319C1"/>
    <w:pPr>
      <w:widowControl w:val="0"/>
      <w:suppressAutoHyphens/>
      <w:spacing w:before="0" w:after="120" w:line="240" w:lineRule="auto"/>
    </w:pPr>
    <w:rPr>
      <w:rFonts w:eastAsia="DejaVu Sans" w:cs="Arial"/>
      <w:noProof w:val="0"/>
      <w:color w:val="auto"/>
      <w:kern w:val="0"/>
      <w:szCs w:val="24"/>
      <w:lang w:val="en-US" w:eastAsia="en-US"/>
    </w:rPr>
  </w:style>
  <w:style w:type="character" w:customStyle="1" w:styleId="BPOTextCharChar">
    <w:name w:val="BPO Text Char Char"/>
    <w:basedOn w:val="DefaultParagraphFont"/>
    <w:link w:val="BPOText"/>
    <w:rsid w:val="006319C1"/>
    <w:rPr>
      <w:rFonts w:ascii="Times New Roman" w:eastAsia="DejaVu Sans" w:hAnsi="Times New Roman" w:cs="Arial"/>
      <w:sz w:val="24"/>
      <w:szCs w:val="24"/>
    </w:rPr>
  </w:style>
  <w:style w:type="paragraph" w:customStyle="1" w:styleId="BPOTOCTitle">
    <w:name w:val="BPO TOC Title"/>
    <w:basedOn w:val="BPOText"/>
    <w:next w:val="BPOText"/>
    <w:rsid w:val="006319C1"/>
    <w:pPr>
      <w:pageBreakBefore/>
      <w:spacing w:after="240"/>
    </w:pPr>
    <w:rPr>
      <w:b/>
      <w:sz w:val="32"/>
    </w:rPr>
  </w:style>
  <w:style w:type="paragraph" w:customStyle="1" w:styleId="BPOControlText">
    <w:name w:val="BPO Control Text"/>
    <w:basedOn w:val="Normal"/>
    <w:rsid w:val="006319C1"/>
    <w:pPr>
      <w:widowControl w:val="0"/>
      <w:suppressAutoHyphens/>
      <w:spacing w:before="0" w:after="0" w:line="240" w:lineRule="auto"/>
      <w:jc w:val="left"/>
    </w:pPr>
    <w:rPr>
      <w:rFonts w:eastAsia="DejaVu Sans" w:cs="Arial"/>
      <w:noProof w:val="0"/>
      <w:color w:val="auto"/>
      <w:kern w:val="0"/>
      <w:szCs w:val="24"/>
      <w:lang w:val="en-US" w:eastAsia="en-US"/>
    </w:rPr>
  </w:style>
  <w:style w:type="paragraph" w:customStyle="1" w:styleId="BPOControlTableHeader">
    <w:name w:val="BPO Control Table Header"/>
    <w:basedOn w:val="Normal"/>
    <w:rsid w:val="006319C1"/>
    <w:pPr>
      <w:widowControl w:val="0"/>
      <w:suppressAutoHyphens/>
      <w:spacing w:before="0" w:after="0" w:line="240" w:lineRule="auto"/>
      <w:jc w:val="left"/>
    </w:pPr>
    <w:rPr>
      <w:rFonts w:eastAsia="Times New Roman"/>
      <w:b/>
      <w:bCs/>
      <w:noProof w:val="0"/>
      <w:color w:val="auto"/>
      <w:kern w:val="0"/>
      <w:lang w:val="en-US" w:eastAsia="en-US"/>
    </w:rPr>
  </w:style>
  <w:style w:type="paragraph" w:customStyle="1" w:styleId="DocumentControlText">
    <w:name w:val="Document Control Text"/>
    <w:basedOn w:val="Normal"/>
    <w:rsid w:val="006319C1"/>
    <w:pPr>
      <w:widowControl w:val="0"/>
      <w:suppressAutoHyphens/>
      <w:spacing w:before="0" w:after="0" w:line="240" w:lineRule="auto"/>
      <w:jc w:val="left"/>
    </w:pPr>
    <w:rPr>
      <w:rFonts w:eastAsia="Times New Roman" w:cs="Arial"/>
      <w:noProof w:val="0"/>
      <w:color w:val="auto"/>
      <w:kern w:val="0"/>
      <w:szCs w:val="24"/>
      <w:lang w:val="en-US" w:eastAsia="en-US"/>
    </w:rPr>
  </w:style>
  <w:style w:type="paragraph" w:customStyle="1" w:styleId="Default">
    <w:name w:val="Default"/>
    <w:rsid w:val="006319C1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customStyle="1" w:styleId="DocumentText">
    <w:name w:val="Document Text"/>
    <w:basedOn w:val="Normal"/>
    <w:link w:val="DocumentTextCharChar"/>
    <w:rsid w:val="006319C1"/>
    <w:pPr>
      <w:widowControl w:val="0"/>
      <w:suppressAutoHyphens/>
      <w:spacing w:before="0" w:after="120" w:line="240" w:lineRule="auto"/>
    </w:pPr>
    <w:rPr>
      <w:rFonts w:eastAsia="DejaVu Sans" w:cs="Arial"/>
      <w:noProof w:val="0"/>
      <w:color w:val="auto"/>
      <w:kern w:val="0"/>
      <w:szCs w:val="24"/>
      <w:lang w:val="en-US" w:eastAsia="en-US"/>
    </w:rPr>
  </w:style>
  <w:style w:type="character" w:customStyle="1" w:styleId="DocumentTextCharChar">
    <w:name w:val="Document Text Char Char"/>
    <w:basedOn w:val="DefaultParagraphFont"/>
    <w:link w:val="DocumentText"/>
    <w:rsid w:val="006319C1"/>
    <w:rPr>
      <w:rFonts w:ascii="Times New Roman" w:eastAsia="DejaVu Sans" w:hAnsi="Times New Roman" w:cs="Arial"/>
      <w:sz w:val="24"/>
      <w:szCs w:val="24"/>
    </w:rPr>
  </w:style>
  <w:style w:type="paragraph" w:customStyle="1" w:styleId="DocumentTableHeaderText">
    <w:name w:val="Document Table Header Text"/>
    <w:basedOn w:val="Normal"/>
    <w:rsid w:val="00222F2E"/>
    <w:pPr>
      <w:widowControl w:val="0"/>
      <w:suppressAutoHyphens/>
      <w:spacing w:before="0" w:after="0" w:line="240" w:lineRule="auto"/>
      <w:jc w:val="center"/>
    </w:pPr>
    <w:rPr>
      <w:rFonts w:eastAsia="DejaVu Sans" w:cs="Arial"/>
      <w:b/>
      <w:noProof w:val="0"/>
      <w:color w:val="auto"/>
      <w:kern w:val="0"/>
      <w:szCs w:val="24"/>
      <w:lang w:val="en-US" w:eastAsia="en-US"/>
    </w:rPr>
  </w:style>
  <w:style w:type="paragraph" w:styleId="ListNumber4">
    <w:name w:val="List Number 4"/>
    <w:basedOn w:val="Normal"/>
    <w:semiHidden/>
    <w:rsid w:val="00222F2E"/>
    <w:pPr>
      <w:widowControl w:val="0"/>
      <w:numPr>
        <w:numId w:val="12"/>
      </w:numPr>
      <w:suppressAutoHyphens/>
      <w:spacing w:before="0" w:after="120" w:line="240" w:lineRule="auto"/>
    </w:pPr>
    <w:rPr>
      <w:rFonts w:ascii="Nimbus Roman No9 L" w:eastAsia="DejaVu Sans" w:hAnsi="Nimbus Roman No9 L"/>
      <w:noProof w:val="0"/>
      <w:color w:val="auto"/>
      <w:kern w:val="0"/>
      <w:szCs w:val="24"/>
      <w:lang w:val="en-US" w:eastAsia="en-US"/>
    </w:rPr>
  </w:style>
  <w:style w:type="paragraph" w:customStyle="1" w:styleId="Bullet">
    <w:name w:val="Bullet"/>
    <w:basedOn w:val="Normal"/>
    <w:link w:val="BulletChar"/>
    <w:qFormat/>
    <w:rsid w:val="00222F2E"/>
    <w:pPr>
      <w:spacing w:before="0" w:after="0" w:line="240" w:lineRule="auto"/>
    </w:pPr>
    <w:rPr>
      <w:rFonts w:ascii="Nimbus Roman No9 L" w:eastAsia="MS Mincho" w:hAnsi="Nimbus Roman No9 L"/>
      <w:noProof w:val="0"/>
      <w:color w:val="auto"/>
      <w:kern w:val="0"/>
      <w:szCs w:val="24"/>
      <w:lang w:val="pl-PL" w:eastAsia="en-US"/>
    </w:rPr>
  </w:style>
  <w:style w:type="character" w:customStyle="1" w:styleId="BulletChar">
    <w:name w:val="Bullet Char"/>
    <w:basedOn w:val="DefaultParagraphFont"/>
    <w:link w:val="Bullet"/>
    <w:rsid w:val="00222F2E"/>
    <w:rPr>
      <w:rFonts w:ascii="Nimbus Roman No9 L" w:eastAsia="MS Mincho" w:hAnsi="Nimbus Roman No9 L"/>
      <w:sz w:val="24"/>
      <w:szCs w:val="24"/>
      <w:lang w:val="pl-PL"/>
    </w:rPr>
  </w:style>
  <w:style w:type="paragraph" w:customStyle="1" w:styleId="Style22">
    <w:name w:val="Style22"/>
    <w:basedOn w:val="Bullet"/>
    <w:link w:val="Style22Char"/>
    <w:qFormat/>
    <w:rsid w:val="00222F2E"/>
    <w:pPr>
      <w:spacing w:before="240" w:after="240"/>
    </w:pPr>
    <w:rPr>
      <w:rFonts w:ascii="Times New Roman" w:eastAsia="DejaVu Sans" w:hAnsi="Times New Roman" w:cs="Arial"/>
      <w:b/>
      <w:bCs/>
      <w:i/>
      <w:iCs/>
      <w:sz w:val="28"/>
      <w:szCs w:val="28"/>
      <w:lang w:val="en-US" w:eastAsia="zh-CN"/>
    </w:rPr>
  </w:style>
  <w:style w:type="character" w:customStyle="1" w:styleId="Style22Char">
    <w:name w:val="Style22 Char"/>
    <w:basedOn w:val="BulletChar"/>
    <w:link w:val="Style22"/>
    <w:rsid w:val="00222F2E"/>
    <w:rPr>
      <w:rFonts w:ascii="Times New Roman" w:eastAsia="DejaVu Sans" w:hAnsi="Times New Roman" w:cs="Arial"/>
      <w:b/>
      <w:bCs/>
      <w:i/>
      <w:iCs/>
      <w:sz w:val="28"/>
      <w:szCs w:val="28"/>
      <w:lang w:val="pl-PL" w:eastAsia="zh-CN"/>
    </w:rPr>
  </w:style>
  <w:style w:type="numbering" w:customStyle="1" w:styleId="DocumentList">
    <w:name w:val="Document List"/>
    <w:basedOn w:val="NoList"/>
    <w:rsid w:val="00857A1F"/>
    <w:pPr>
      <w:numPr>
        <w:numId w:val="13"/>
      </w:numPr>
    </w:pPr>
  </w:style>
  <w:style w:type="paragraph" w:customStyle="1" w:styleId="Normalspaced">
    <w:name w:val="Normal spaced"/>
    <w:basedOn w:val="Normal"/>
    <w:link w:val="NormalspacedChar"/>
    <w:rsid w:val="00857A1F"/>
    <w:pPr>
      <w:spacing w:before="0" w:after="0" w:line="240" w:lineRule="auto"/>
      <w:jc w:val="left"/>
    </w:pPr>
    <w:rPr>
      <w:rFonts w:eastAsia="Times New Roman"/>
      <w:noProof w:val="0"/>
      <w:color w:val="auto"/>
      <w:kern w:val="0"/>
      <w:szCs w:val="24"/>
      <w:lang w:val="en-US" w:eastAsia="en-AU"/>
    </w:rPr>
  </w:style>
  <w:style w:type="character" w:customStyle="1" w:styleId="NormalspacedChar">
    <w:name w:val="Normal spaced Char"/>
    <w:basedOn w:val="DefaultParagraphFont"/>
    <w:link w:val="Normalspaced"/>
    <w:rsid w:val="00857A1F"/>
    <w:rPr>
      <w:rFonts w:ascii="Times New Roman" w:eastAsia="Times New Roman" w:hAnsi="Times New Roman"/>
      <w:sz w:val="24"/>
      <w:szCs w:val="24"/>
      <w:lang w:eastAsia="en-AU"/>
    </w:rPr>
  </w:style>
  <w:style w:type="paragraph" w:customStyle="1" w:styleId="Bullet1">
    <w:name w:val="Bullet 1"/>
    <w:basedOn w:val="Normal"/>
    <w:link w:val="Bullet1Char"/>
    <w:rsid w:val="00857A1F"/>
    <w:pPr>
      <w:numPr>
        <w:numId w:val="14"/>
      </w:numPr>
      <w:spacing w:before="0" w:after="120" w:line="280" w:lineRule="atLeast"/>
      <w:jc w:val="left"/>
    </w:pPr>
    <w:rPr>
      <w:rFonts w:eastAsia="Times New Roman"/>
      <w:noProof w:val="0"/>
      <w:color w:val="auto"/>
      <w:kern w:val="0"/>
      <w:sz w:val="22"/>
      <w:lang w:eastAsia="en-AU"/>
    </w:rPr>
  </w:style>
  <w:style w:type="character" w:customStyle="1" w:styleId="Bullet1Char">
    <w:name w:val="Bullet 1 Char"/>
    <w:basedOn w:val="DefaultParagraphFont"/>
    <w:link w:val="Bullet1"/>
    <w:rsid w:val="00857A1F"/>
    <w:rPr>
      <w:rFonts w:ascii="Times New Roman" w:eastAsia="Times New Roman" w:hAnsi="Times New Roman"/>
      <w:sz w:val="22"/>
      <w:lang w:val="en-AU" w:eastAsia="en-AU"/>
    </w:rPr>
  </w:style>
  <w:style w:type="table" w:styleId="LightGrid">
    <w:name w:val="Light Grid"/>
    <w:basedOn w:val="TableNormal"/>
    <w:uiPriority w:val="62"/>
    <w:rsid w:val="008532D4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87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1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66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99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228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80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034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35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7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141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50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77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0435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62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70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6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8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52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4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39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43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292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71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40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21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20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33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9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58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418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1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68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1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10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176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6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75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55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463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3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255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844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50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45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61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06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75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112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30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784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216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67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069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06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62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008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376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572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924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cid:image002.jpg@01D18B2E.C41F09E0" TargetMode="External"/><Relationship Id="rId89" Type="http://schemas.openxmlformats.org/officeDocument/2006/relationships/image" Target="media/image69.png"/><Relationship Id="rId7" Type="http://schemas.openxmlformats.org/officeDocument/2006/relationships/customXml" Target="../customXml/item7.xml"/><Relationship Id="rId71" Type="http://schemas.openxmlformats.org/officeDocument/2006/relationships/image" Target="cid:image001.jpg@01D1CAD7.49A981C0" TargetMode="External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cid:image005.jpg@01D1C562.B42F9860" TargetMode="External"/><Relationship Id="rId11" Type="http://schemas.openxmlformats.org/officeDocument/2006/relationships/webSettings" Target="webSettings.xml"/><Relationship Id="rId24" Type="http://schemas.openxmlformats.org/officeDocument/2006/relationships/image" Target="media/image10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6.png"/><Relationship Id="rId79" Type="http://schemas.openxmlformats.org/officeDocument/2006/relationships/image" Target="cid:image001.jpg@01D1CB21.FD822860" TargetMode="External"/><Relationship Id="rId87" Type="http://schemas.openxmlformats.org/officeDocument/2006/relationships/image" Target="media/image67.png"/><Relationship Id="rId102" Type="http://schemas.openxmlformats.org/officeDocument/2006/relationships/header" Target="header2.xml"/><Relationship Id="rId5" Type="http://schemas.openxmlformats.org/officeDocument/2006/relationships/customXml" Target="../customXml/item5.xml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jpeg"/><Relationship Id="rId27" Type="http://schemas.openxmlformats.org/officeDocument/2006/relationships/image" Target="cid:image004.jpg@01D1C562.B42F9860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59.png"/><Relationship Id="rId100" Type="http://schemas.openxmlformats.org/officeDocument/2006/relationships/header" Target="header1.xml"/><Relationship Id="rId105" Type="http://schemas.openxmlformats.org/officeDocument/2006/relationships/theme" Target="theme/theme1.xml"/><Relationship Id="rId8" Type="http://schemas.openxmlformats.org/officeDocument/2006/relationships/numbering" Target="numbering.xm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image" Target="media/image4.png"/><Relationship Id="rId25" Type="http://schemas.openxmlformats.org/officeDocument/2006/relationships/image" Target="cid:image003.jpg@01D1C562.B42F9860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footer" Target="footer2.xml"/><Relationship Id="rId108" Type="http://schemas.microsoft.com/office/2011/relationships/people" Target="people.xml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jpeg"/><Relationship Id="rId75" Type="http://schemas.openxmlformats.org/officeDocument/2006/relationships/image" Target="media/image57.png"/><Relationship Id="rId83" Type="http://schemas.openxmlformats.org/officeDocument/2006/relationships/image" Target="media/image64.jpe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2.png"/><Relationship Id="rId23" Type="http://schemas.openxmlformats.org/officeDocument/2006/relationships/image" Target="cid:image002.jpg@01D1C562.B42F9860" TargetMode="External"/><Relationship Id="rId28" Type="http://schemas.openxmlformats.org/officeDocument/2006/relationships/image" Target="media/image12.jpe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settings" Target="setting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5.png"/><Relationship Id="rId78" Type="http://schemas.openxmlformats.org/officeDocument/2006/relationships/image" Target="media/image60.jpeg"/><Relationship Id="rId81" Type="http://schemas.openxmlformats.org/officeDocument/2006/relationships/image" Target="media/image62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3" Type="http://schemas.openxmlformats.org/officeDocument/2006/relationships/endnotes" Target="endnotes.xml"/><Relationship Id="rId18" Type="http://schemas.openxmlformats.org/officeDocument/2006/relationships/image" Target="media/image5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7.png"/><Relationship Id="rId104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1.emf"/><Relationship Id="rId1" Type="http://schemas.openxmlformats.org/officeDocument/2006/relationships/image" Target="media/image8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1.emf"/><Relationship Id="rId1" Type="http://schemas.openxmlformats.org/officeDocument/2006/relationships/image" Target="media/image8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yData\unni\data\2014\Project\IMS\IMS%20V5%20documents\Review%2011082014\ORC_Word%20document%20template_v1.0_30Apr2014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CoverPageProperties xmlns="http://schemas.microsoft.com/office/2006/coverPageProps">
  <PublishDate>2012-01-05T00:00:00</PublishDate>
  <Abstract/>
  <CompanyAddress/>
  <CompanyPhone/>
  <CompanyFax/>
  <CompanyEmail/>
</CoverPageProperties>
</file>

<file path=customXml/item2.xml><?xml version="1.0" encoding="utf-8"?>
<LongProperties xmlns="http://schemas.microsoft.com/office/2006/metadata/longProperties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79C1BF7A79E84295C85387ED48423D" ma:contentTypeVersion="1" ma:contentTypeDescription="Create a new document." ma:contentTypeScope="" ma:versionID="fb658f8f05e14cf58722a6e1f34ee023">
  <xsd:schema xmlns:xsd="http://www.w3.org/2001/XMLSchema" xmlns:xs="http://www.w3.org/2001/XMLSchema" xmlns:p="http://schemas.microsoft.com/office/2006/metadata/properties" xmlns:ns2="bc365a2a-5797-428a-b109-d0eb034d2bc4" targetNamespace="http://schemas.microsoft.com/office/2006/metadata/properties" ma:root="true" ma:fieldsID="5eb3d2a0dd4ddfbbe83d699b95bd0745" ns2:_="">
    <xsd:import namespace="bc365a2a-5797-428a-b109-d0eb034d2bc4"/>
    <xsd:element name="properties">
      <xsd:complexType>
        <xsd:sequence>
          <xsd:element name="documentManagement">
            <xsd:complexType>
              <xsd:all>
                <xsd:element ref="ns2:Categor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365a2a-5797-428a-b109-d0eb034d2bc4" elementFormDefault="qualified">
    <xsd:import namespace="http://schemas.microsoft.com/office/2006/documentManagement/types"/>
    <xsd:import namespace="http://schemas.microsoft.com/office/infopath/2007/PartnerControls"/>
    <xsd:element name="Category" ma:index="8" nillable="true" ma:displayName="Category" ma:internalName="Category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>
  <documentManagement>
    <Category xmlns="bc365a2a-5797-428a-b109-d0eb034d2bc4" xsi:nil="true"/>
  </documentManagement>
</p:properties>
</file>

<file path=customXml/item6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7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FEA265-2CB4-4856-9453-758DC3F8FF7C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F6B57BB8-12F6-42B5-A11F-04961FA001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365a2a-5797-428a-b109-d0eb034d2b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226D0AA-146A-42B4-A3D7-88936E7C08F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E6453B97-258A-4DC9-A177-84DAAFF29198}">
  <ds:schemaRefs>
    <ds:schemaRef ds:uri="http://schemas.microsoft.com/office/2006/metadata/properties"/>
    <ds:schemaRef ds:uri="bc365a2a-5797-428a-b109-d0eb034d2bc4"/>
  </ds:schemaRefs>
</ds:datastoreItem>
</file>

<file path=customXml/itemProps6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7.xml><?xml version="1.0" encoding="utf-8"?>
<ds:datastoreItem xmlns:ds="http://schemas.openxmlformats.org/officeDocument/2006/customXml" ds:itemID="{DEE9CA7A-E836-4D50-8ABB-9454782BE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ORC_Word document template_v1.0_30Apr2014.dot</Template>
  <TotalTime>1555</TotalTime>
  <Pages>59</Pages>
  <Words>1637</Words>
  <Characters>9332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Jenny Clarke</Manager>
  <Company>Capgemini</Company>
  <LinksUpToDate>false</LinksUpToDate>
  <CharactersWithSpaces>10948</CharactersWithSpaces>
  <SharedDoc>false</SharedDoc>
  <HLinks>
    <vt:vector size="318" baseType="variant">
      <vt:variant>
        <vt:i4>458826</vt:i4>
      </vt:variant>
      <vt:variant>
        <vt:i4>321</vt:i4>
      </vt:variant>
      <vt:variant>
        <vt:i4>0</vt:i4>
      </vt:variant>
      <vt:variant>
        <vt:i4>5</vt:i4>
      </vt:variant>
      <vt:variant>
        <vt:lpwstr>https://troom-x.capgemini.com/sites/bposolutions/Global Process Model 41 Documentation/Forms/GPM Documents by Stream.aspx</vt:lpwstr>
      </vt:variant>
      <vt:variant>
        <vt:lpwstr/>
      </vt:variant>
      <vt:variant>
        <vt:i4>983052</vt:i4>
      </vt:variant>
      <vt:variant>
        <vt:i4>309</vt:i4>
      </vt:variant>
      <vt:variant>
        <vt:i4>0</vt:i4>
      </vt:variant>
      <vt:variant>
        <vt:i4>5</vt:i4>
      </vt:variant>
      <vt:variant>
        <vt:lpwstr>http://km20.capgemini.com/book/658722</vt:lpwstr>
      </vt:variant>
      <vt:variant>
        <vt:lpwstr/>
      </vt:variant>
      <vt:variant>
        <vt:i4>1310783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_Toc398109427</vt:lpwstr>
      </vt:variant>
      <vt:variant>
        <vt:i4>1310783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_Toc398109426</vt:lpwstr>
      </vt:variant>
      <vt:variant>
        <vt:i4>1310783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_Toc398109425</vt:lpwstr>
      </vt:variant>
      <vt:variant>
        <vt:i4>1310783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_Toc398109424</vt:lpwstr>
      </vt:variant>
      <vt:variant>
        <vt:i4>1310783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_Toc398109423</vt:lpwstr>
      </vt:variant>
      <vt:variant>
        <vt:i4>1310783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_Toc398109422</vt:lpwstr>
      </vt:variant>
      <vt:variant>
        <vt:i4>1310783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_Toc398109421</vt:lpwstr>
      </vt:variant>
      <vt:variant>
        <vt:i4>1310783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_Toc398109420</vt:lpwstr>
      </vt:variant>
      <vt:variant>
        <vt:i4>1507391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_Toc398109419</vt:lpwstr>
      </vt:variant>
      <vt:variant>
        <vt:i4>1507391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_Toc398109418</vt:lpwstr>
      </vt:variant>
      <vt:variant>
        <vt:i4>1507391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_Toc398109417</vt:lpwstr>
      </vt:variant>
      <vt:variant>
        <vt:i4>1507391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_Toc398109416</vt:lpwstr>
      </vt:variant>
      <vt:variant>
        <vt:i4>1507391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_Toc398109415</vt:lpwstr>
      </vt:variant>
      <vt:variant>
        <vt:i4>1507391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_Toc398109414</vt:lpwstr>
      </vt:variant>
      <vt:variant>
        <vt:i4>1507391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_Toc398109413</vt:lpwstr>
      </vt:variant>
      <vt:variant>
        <vt:i4>1507391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_Toc398109412</vt:lpwstr>
      </vt:variant>
      <vt:variant>
        <vt:i4>1507391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_Toc398109411</vt:lpwstr>
      </vt:variant>
      <vt:variant>
        <vt:i4>1507391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_Toc398109410</vt:lpwstr>
      </vt:variant>
      <vt:variant>
        <vt:i4>1441855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_Toc398109409</vt:lpwstr>
      </vt:variant>
      <vt:variant>
        <vt:i4>1441855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_Toc398109408</vt:lpwstr>
      </vt:variant>
      <vt:variant>
        <vt:i4>1441855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_Toc398109407</vt:lpwstr>
      </vt:variant>
      <vt:variant>
        <vt:i4>1441855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_Toc398109406</vt:lpwstr>
      </vt:variant>
      <vt:variant>
        <vt:i4>1441855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_Toc398109405</vt:lpwstr>
      </vt:variant>
      <vt:variant>
        <vt:i4>1441855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_Toc398109404</vt:lpwstr>
      </vt:variant>
      <vt:variant>
        <vt:i4>1441855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_Toc398109403</vt:lpwstr>
      </vt:variant>
      <vt:variant>
        <vt:i4>1441855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_Toc398109402</vt:lpwstr>
      </vt:variant>
      <vt:variant>
        <vt:i4>1441855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_Toc398109401</vt:lpwstr>
      </vt:variant>
      <vt:variant>
        <vt:i4>1441855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_Toc398109400</vt:lpwstr>
      </vt:variant>
      <vt:variant>
        <vt:i4>2031672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_Toc398109399</vt:lpwstr>
      </vt:variant>
      <vt:variant>
        <vt:i4>2031672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_Toc398109398</vt:lpwstr>
      </vt:variant>
      <vt:variant>
        <vt:i4>2031672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_Toc398109397</vt:lpwstr>
      </vt:variant>
      <vt:variant>
        <vt:i4>2031672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_Toc398109396</vt:lpwstr>
      </vt:variant>
      <vt:variant>
        <vt:i4>2031672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_Toc398109395</vt:lpwstr>
      </vt:variant>
      <vt:variant>
        <vt:i4>2031672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_Toc398109394</vt:lpwstr>
      </vt:variant>
      <vt:variant>
        <vt:i4>2031672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_Toc398109393</vt:lpwstr>
      </vt:variant>
      <vt:variant>
        <vt:i4>2031672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_Toc398109392</vt:lpwstr>
      </vt:variant>
      <vt:variant>
        <vt:i4>2031672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_Toc398109391</vt:lpwstr>
      </vt:variant>
      <vt:variant>
        <vt:i4>2031672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_Toc398109390</vt:lpwstr>
      </vt:variant>
      <vt:variant>
        <vt:i4>1966136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_Toc398109389</vt:lpwstr>
      </vt:variant>
      <vt:variant>
        <vt:i4>1966136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_Toc398109388</vt:lpwstr>
      </vt:variant>
      <vt:variant>
        <vt:i4>1966136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_Toc398109387</vt:lpwstr>
      </vt:variant>
      <vt:variant>
        <vt:i4>1966136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_Toc398109386</vt:lpwstr>
      </vt:variant>
      <vt:variant>
        <vt:i4>1966136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_Toc398109385</vt:lpwstr>
      </vt:variant>
      <vt:variant>
        <vt:i4>1966136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_Toc398109384</vt:lpwstr>
      </vt:variant>
      <vt:variant>
        <vt:i4>1966136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_Toc398109383</vt:lpwstr>
      </vt:variant>
      <vt:variant>
        <vt:i4>1966136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_Toc398109382</vt:lpwstr>
      </vt:variant>
      <vt:variant>
        <vt:i4>1966136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_Toc398109381</vt:lpwstr>
      </vt:variant>
      <vt:variant>
        <vt:i4>1966136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_Toc398109380</vt:lpwstr>
      </vt:variant>
      <vt:variant>
        <vt:i4>1114168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_Toc398109379</vt:lpwstr>
      </vt:variant>
      <vt:variant>
        <vt:i4>1114168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_Toc398109378</vt:lpwstr>
      </vt:variant>
      <vt:variant>
        <vt:i4>1114168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_Toc398109377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vaunni</dc:creator>
  <cp:keywords>Win Center</cp:keywords>
  <cp:lastModifiedBy>hchan</cp:lastModifiedBy>
  <cp:revision>19</cp:revision>
  <cp:lastPrinted>2012-09-28T07:21:00Z</cp:lastPrinted>
  <dcterms:created xsi:type="dcterms:W3CDTF">2016-03-17T06:52:00Z</dcterms:created>
  <dcterms:modified xsi:type="dcterms:W3CDTF">2019-05-17T06:07:00Z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  <property fmtid="{D5CDD505-2E9C-101B-9397-08002B2CF9AE}" pid="3" name="ContentTypeId">
    <vt:lpwstr>0x0101000C79C1BF7A79E84295C85387ED48423D</vt:lpwstr>
  </property>
</Properties>
</file>